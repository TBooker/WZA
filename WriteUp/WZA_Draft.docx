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7953E" w14:textId="53A57909" w:rsidR="00153E03" w:rsidRPr="00F8653A" w:rsidRDefault="00153E03" w:rsidP="00AD68E8">
      <w:pPr>
        <w:pStyle w:val="Title"/>
        <w:rPr>
          <w:rFonts w:ascii="Arial" w:hAnsi="Arial" w:cs="Arial"/>
        </w:rPr>
      </w:pPr>
      <w:commentRangeStart w:id="0"/>
      <w:r w:rsidRPr="00F8653A">
        <w:rPr>
          <w:rFonts w:ascii="Arial" w:hAnsi="Arial" w:cs="Arial"/>
        </w:rPr>
        <w:t xml:space="preserve">WZA: A </w:t>
      </w:r>
      <w:del w:id="1" w:author="Tom Booker" w:date="2021-06-03T17:13:00Z">
        <w:r w:rsidRPr="00F8653A" w:rsidDel="001A5D52">
          <w:rPr>
            <w:rFonts w:ascii="Arial" w:hAnsi="Arial" w:cs="Arial"/>
          </w:rPr>
          <w:delText xml:space="preserve">new </w:delText>
        </w:r>
      </w:del>
      <w:r w:rsidRPr="00F8653A">
        <w:rPr>
          <w:rFonts w:ascii="Arial" w:hAnsi="Arial" w:cs="Arial"/>
        </w:rPr>
        <w:t>window-based method for characterizing genotype-environment association</w:t>
      </w:r>
      <w:commentRangeEnd w:id="0"/>
      <w:r w:rsidR="004E37FE">
        <w:rPr>
          <w:rStyle w:val="CommentReference"/>
          <w:rFonts w:asciiTheme="minorHAnsi" w:eastAsiaTheme="minorHAnsi" w:hAnsiTheme="minorHAnsi" w:cstheme="minorBidi"/>
          <w:b w:val="0"/>
          <w:bCs w:val="0"/>
          <w:color w:val="auto"/>
        </w:rPr>
        <w:commentReference w:id="0"/>
      </w:r>
    </w:p>
    <w:p w14:paraId="42BC78EC" w14:textId="22BCAFB0" w:rsidR="000C437D" w:rsidRPr="00F8653A" w:rsidRDefault="0032250D" w:rsidP="00AD68E8">
      <w:pPr>
        <w:pStyle w:val="Author"/>
        <w:jc w:val="left"/>
        <w:rPr>
          <w:rFonts w:ascii="Arial" w:hAnsi="Arial" w:cs="Arial"/>
          <w:vertAlign w:val="superscript"/>
        </w:rPr>
      </w:pPr>
      <w:r w:rsidRPr="00F8653A">
        <w:rPr>
          <w:rFonts w:ascii="Arial" w:hAnsi="Arial" w:cs="Arial"/>
        </w:rPr>
        <w:t>Tom R. Booker</w:t>
      </w:r>
      <w:r w:rsidR="00CD4787" w:rsidRPr="00F8653A">
        <w:rPr>
          <w:rFonts w:ascii="Arial" w:hAnsi="Arial" w:cs="Arial"/>
          <w:vertAlign w:val="superscript"/>
        </w:rPr>
        <w:t>1,2,3</w:t>
      </w:r>
      <w:r w:rsidR="00375284" w:rsidRPr="00F8653A">
        <w:rPr>
          <w:rFonts w:ascii="Arial" w:hAnsi="Arial" w:cs="Arial"/>
          <w:vertAlign w:val="superscript"/>
        </w:rPr>
        <w:t>,</w:t>
      </w:r>
      <w:r w:rsidR="005228FE" w:rsidRPr="00F8653A">
        <w:rPr>
          <w:rFonts w:ascii="Arial" w:hAnsi="Arial" w:cs="Arial"/>
          <w:vertAlign w:val="superscript"/>
        </w:rPr>
        <w:t>*</w:t>
      </w:r>
      <w:r w:rsidR="00153E03" w:rsidRPr="00F8653A">
        <w:rPr>
          <w:rFonts w:ascii="Arial" w:hAnsi="Arial" w:cs="Arial"/>
        </w:rPr>
        <w:t xml:space="preserve">, </w:t>
      </w:r>
      <w:r w:rsidRPr="00F8653A">
        <w:rPr>
          <w:rFonts w:ascii="Arial" w:hAnsi="Arial" w:cs="Arial"/>
        </w:rPr>
        <w:t>Sam Yeaman</w:t>
      </w:r>
      <w:r w:rsidR="00CD4787" w:rsidRPr="00F8653A">
        <w:rPr>
          <w:rFonts w:ascii="Arial" w:hAnsi="Arial" w:cs="Arial"/>
          <w:vertAlign w:val="superscript"/>
        </w:rPr>
        <w:t>1</w:t>
      </w:r>
      <w:r w:rsidR="00153E03" w:rsidRPr="00F8653A">
        <w:rPr>
          <w:rFonts w:ascii="Arial" w:hAnsi="Arial" w:cs="Arial"/>
        </w:rPr>
        <w:t xml:space="preserve">, </w:t>
      </w:r>
      <w:r w:rsidRPr="00F8653A">
        <w:rPr>
          <w:rFonts w:ascii="Arial" w:hAnsi="Arial" w:cs="Arial"/>
        </w:rPr>
        <w:t>Michael C. Whitlock</w:t>
      </w:r>
      <w:r w:rsidR="00CD4787" w:rsidRPr="00F8653A">
        <w:rPr>
          <w:rFonts w:ascii="Arial" w:hAnsi="Arial" w:cs="Arial"/>
          <w:vertAlign w:val="superscript"/>
        </w:rPr>
        <w:t>2,3</w:t>
      </w:r>
    </w:p>
    <w:p w14:paraId="0F6D11F0" w14:textId="77777777" w:rsidR="004F3A93" w:rsidRPr="00F8653A" w:rsidRDefault="004F3A93" w:rsidP="00AD68E8">
      <w:pPr>
        <w:pStyle w:val="Author"/>
        <w:numPr>
          <w:ilvl w:val="0"/>
          <w:numId w:val="13"/>
        </w:numPr>
        <w:jc w:val="left"/>
        <w:rPr>
          <w:rFonts w:ascii="Arial" w:hAnsi="Arial" w:cs="Arial"/>
          <w:lang w:val="en-GB"/>
        </w:rPr>
      </w:pPr>
      <w:r w:rsidRPr="00F8653A">
        <w:rPr>
          <w:rFonts w:ascii="Arial" w:hAnsi="Arial" w:cs="Arial"/>
          <w:lang w:val="en-GB"/>
        </w:rPr>
        <w:t>Department of Biological Sciences, University of Calgary, Calgary, Canada</w:t>
      </w:r>
    </w:p>
    <w:p w14:paraId="53536E89" w14:textId="77777777" w:rsidR="000C437D" w:rsidRPr="00F8653A" w:rsidRDefault="0037472A" w:rsidP="00AD68E8">
      <w:pPr>
        <w:pStyle w:val="Author"/>
        <w:numPr>
          <w:ilvl w:val="0"/>
          <w:numId w:val="13"/>
        </w:numPr>
        <w:jc w:val="left"/>
        <w:rPr>
          <w:rFonts w:ascii="Arial" w:hAnsi="Arial" w:cs="Arial"/>
          <w:vertAlign w:val="superscript"/>
        </w:rPr>
      </w:pPr>
      <w:r w:rsidRPr="00F8653A">
        <w:rPr>
          <w:rFonts w:ascii="Arial" w:hAnsi="Arial" w:cs="Arial"/>
          <w:lang w:val="en-GB"/>
        </w:rPr>
        <w:t>Department of Zoology, University of British Columbia, Vancouver, Canada</w:t>
      </w:r>
    </w:p>
    <w:p w14:paraId="4DB8CE20" w14:textId="2A9D54FE" w:rsidR="000C437D" w:rsidRPr="00F8653A" w:rsidRDefault="0037472A" w:rsidP="00AD68E8">
      <w:pPr>
        <w:pStyle w:val="Author"/>
        <w:numPr>
          <w:ilvl w:val="0"/>
          <w:numId w:val="13"/>
        </w:numPr>
        <w:jc w:val="left"/>
        <w:rPr>
          <w:rFonts w:ascii="Arial" w:hAnsi="Arial" w:cs="Arial"/>
          <w:lang w:val="en-GB"/>
        </w:rPr>
      </w:pPr>
      <w:r w:rsidRPr="00F8653A">
        <w:rPr>
          <w:rFonts w:ascii="Arial" w:hAnsi="Arial" w:cs="Arial"/>
          <w:lang w:val="en-GB"/>
        </w:rPr>
        <w:t>Biodiversity Research Centre, University of British Columbia, Vancouver, Canada</w:t>
      </w:r>
    </w:p>
    <w:p w14:paraId="70D26DBC" w14:textId="3CC0DCDE" w:rsidR="0045406E" w:rsidRPr="00F8653A" w:rsidRDefault="005228FE" w:rsidP="005228FE">
      <w:pPr>
        <w:pStyle w:val="BodyText"/>
        <w:rPr>
          <w:rFonts w:ascii="Arial" w:hAnsi="Arial" w:cs="Arial"/>
          <w:lang w:val="en-GB"/>
        </w:rPr>
      </w:pPr>
      <w:r w:rsidRPr="00F8653A">
        <w:rPr>
          <w:rFonts w:ascii="Arial" w:hAnsi="Arial" w:cs="Arial"/>
          <w:lang w:val="en-GB"/>
        </w:rPr>
        <w:t>*</w:t>
      </w:r>
      <w:r w:rsidR="0045406E" w:rsidRPr="00F8653A">
        <w:rPr>
          <w:rFonts w:ascii="Arial" w:hAnsi="Arial" w:cs="Arial"/>
          <w:lang w:val="en-GB"/>
        </w:rPr>
        <w:t>Corresponding author: booker@zoology.ubc.ca</w:t>
      </w:r>
    </w:p>
    <w:p w14:paraId="33EA34C9" w14:textId="4AE76869" w:rsidR="00DD004E" w:rsidRPr="00F8653A" w:rsidRDefault="00DD004E" w:rsidP="00AD68E8">
      <w:pPr>
        <w:snapToGrid/>
        <w:spacing w:before="0"/>
        <w:rPr>
          <w:rFonts w:ascii="Arial" w:eastAsiaTheme="majorEastAsia" w:hAnsi="Arial" w:cs="Arial"/>
          <w:b/>
          <w:bCs/>
          <w:color w:val="000000" w:themeColor="text1"/>
          <w:sz w:val="40"/>
          <w:szCs w:val="32"/>
        </w:rPr>
      </w:pPr>
      <w:r w:rsidRPr="00F8653A">
        <w:rPr>
          <w:rFonts w:ascii="Arial" w:hAnsi="Arial" w:cs="Arial"/>
        </w:rPr>
        <w:br w:type="page"/>
      </w:r>
    </w:p>
    <w:p w14:paraId="6B93EF0A" w14:textId="676BF6DC" w:rsidR="0037472A" w:rsidRPr="00F8653A" w:rsidRDefault="0037472A" w:rsidP="00AD68E8">
      <w:pPr>
        <w:pStyle w:val="Heading1"/>
        <w:rPr>
          <w:rFonts w:ascii="Arial" w:hAnsi="Arial" w:cs="Arial"/>
        </w:rPr>
      </w:pPr>
      <w:r w:rsidRPr="00F8653A">
        <w:rPr>
          <w:rFonts w:ascii="Arial" w:hAnsi="Arial" w:cs="Arial"/>
        </w:rPr>
        <w:lastRenderedPageBreak/>
        <w:t>Abstract</w:t>
      </w:r>
    </w:p>
    <w:p w14:paraId="50412278" w14:textId="32D397E8" w:rsidR="00F2090A" w:rsidRPr="00F8653A" w:rsidRDefault="00F2090A" w:rsidP="00AD68E8">
      <w:pPr>
        <w:pStyle w:val="BodyText"/>
        <w:rPr>
          <w:rFonts w:ascii="Arial" w:hAnsi="Arial" w:cs="Arial"/>
        </w:rPr>
      </w:pPr>
      <w:r w:rsidRPr="00F8653A">
        <w:rPr>
          <w:rFonts w:ascii="Arial" w:hAnsi="Arial" w:cs="Arial"/>
        </w:rPr>
        <w:t xml:space="preserve">Genotype environment association (GEA) studies have the potential to elucidate the genetic basis of local adaptation in natural populations. Specifically, GEA approaches look for a correlation between allele frequencies and putatively selective features of the environment. Genetic markers with extreme evidence of correlation with the environment are presumed to be tagging the location of alleles that contribute to local adaptation. In this study, we propose a new method for GEA studies called the weighted-Z analysis (WZA) that combines information from closely linked sites into analysis windows in a way that was inspired by methods for calculating </w:t>
      </w:r>
      <w:r w:rsidRPr="00F8653A">
        <w:rPr>
          <w:rFonts w:ascii="Arial" w:hAnsi="Arial" w:cs="Arial"/>
          <w:i/>
          <w:iCs/>
        </w:rPr>
        <w:t>F</w:t>
      </w:r>
      <w:r w:rsidRPr="00F8653A">
        <w:rPr>
          <w:rFonts w:ascii="Arial" w:hAnsi="Arial" w:cs="Arial"/>
          <w:i/>
          <w:iCs/>
          <w:vertAlign w:val="subscript"/>
        </w:rPr>
        <w:t>ST</w:t>
      </w:r>
      <w:r w:rsidRPr="00F8653A">
        <w:rPr>
          <w:rFonts w:ascii="Arial" w:hAnsi="Arial" w:cs="Arial"/>
        </w:rPr>
        <w:t xml:space="preserve">. We analyze simulations modelling local adaptation to heterogeneous environments either using a GEA method that controls for population structure or an uncorrected approach. In the majority of cases we tested, </w:t>
      </w:r>
      <w:ins w:id="2" w:author="Tom Booker" w:date="2021-06-04T15:21:00Z">
        <w:r w:rsidR="005962C6">
          <w:rPr>
            <w:rFonts w:ascii="Arial" w:hAnsi="Arial" w:cs="Arial"/>
          </w:rPr>
          <w:t xml:space="preserve">the </w:t>
        </w:r>
      </w:ins>
      <w:r w:rsidRPr="00F8653A">
        <w:rPr>
          <w:rFonts w:ascii="Arial" w:hAnsi="Arial" w:cs="Arial"/>
        </w:rPr>
        <w:t xml:space="preserve">WZA either </w:t>
      </w:r>
      <w:r w:rsidR="00C1682C">
        <w:rPr>
          <w:rFonts w:ascii="Arial" w:hAnsi="Arial" w:cs="Arial"/>
        </w:rPr>
        <w:t>out</w:t>
      </w:r>
      <w:r w:rsidRPr="00F8653A">
        <w:rPr>
          <w:rFonts w:ascii="Arial" w:hAnsi="Arial" w:cs="Arial"/>
        </w:rPr>
        <w:t xml:space="preserve">performed single-SNP based approaches or performed </w:t>
      </w:r>
      <w:r w:rsidR="00C1682C">
        <w:rPr>
          <w:rFonts w:ascii="Arial" w:hAnsi="Arial" w:cs="Arial"/>
        </w:rPr>
        <w:t>similarly</w:t>
      </w:r>
      <w:r w:rsidRPr="00F8653A">
        <w:rPr>
          <w:rFonts w:ascii="Arial" w:hAnsi="Arial" w:cs="Arial"/>
        </w:rPr>
        <w:t xml:space="preserve">. </w:t>
      </w:r>
      <w:ins w:id="3" w:author="Tom Booker" w:date="2021-06-04T15:21:00Z">
        <w:r w:rsidR="003675C7">
          <w:rPr>
            <w:rFonts w:ascii="Arial" w:hAnsi="Arial" w:cs="Arial"/>
          </w:rPr>
          <w:t xml:space="preserve">The </w:t>
        </w:r>
      </w:ins>
      <w:r w:rsidRPr="00F8653A">
        <w:rPr>
          <w:rFonts w:ascii="Arial" w:hAnsi="Arial" w:cs="Arial"/>
        </w:rPr>
        <w:t xml:space="preserve">WZA outperformed individual SNP approaches when the measured environment is not perfectly correlated with the true selection pressure or </w:t>
      </w:r>
      <w:r w:rsidR="003A6E9F" w:rsidRPr="00F8653A">
        <w:rPr>
          <w:rFonts w:ascii="Arial" w:hAnsi="Arial" w:cs="Arial"/>
        </w:rPr>
        <w:t>when a</w:t>
      </w:r>
      <w:r w:rsidRPr="00F8653A">
        <w:rPr>
          <w:rFonts w:ascii="Arial" w:hAnsi="Arial" w:cs="Arial"/>
        </w:rPr>
        <w:t xml:space="preserve"> small number of individuals or demes was sampled. </w:t>
      </w:r>
      <w:ins w:id="4" w:author="Tom Booker" w:date="2021-06-04T15:21:00Z">
        <w:r w:rsidR="005962C6">
          <w:rPr>
            <w:rFonts w:ascii="Arial" w:hAnsi="Arial" w:cs="Arial"/>
          </w:rPr>
          <w:t xml:space="preserve">We apply the WZA </w:t>
        </w:r>
      </w:ins>
      <w:commentRangeStart w:id="5"/>
      <w:commentRangeStart w:id="6"/>
      <w:del w:id="7" w:author="Tom Booker" w:date="2021-06-04T15:21:00Z">
        <w:r w:rsidRPr="00F8653A" w:rsidDel="005962C6">
          <w:rPr>
            <w:rFonts w:ascii="Arial" w:hAnsi="Arial" w:cs="Arial"/>
          </w:rPr>
          <w:delText xml:space="preserve">Application of WZA </w:delText>
        </w:r>
      </w:del>
      <w:r w:rsidRPr="00F8653A">
        <w:rPr>
          <w:rFonts w:ascii="Arial" w:hAnsi="Arial" w:cs="Arial"/>
        </w:rPr>
        <w:t>to previously published data from lodgepole pine identified candidate loci that were not found in the original study.</w:t>
      </w:r>
      <w:commentRangeEnd w:id="5"/>
      <w:r w:rsidR="00B04BA6">
        <w:rPr>
          <w:rStyle w:val="CommentReference"/>
        </w:rPr>
        <w:commentReference w:id="5"/>
      </w:r>
      <w:commentRangeEnd w:id="6"/>
      <w:r w:rsidR="00B36056">
        <w:rPr>
          <w:rStyle w:val="CommentReference"/>
        </w:rPr>
        <w:commentReference w:id="6"/>
      </w:r>
    </w:p>
    <w:p w14:paraId="104B845D" w14:textId="2B5A3C1B" w:rsidR="00F2090A" w:rsidRPr="00F8653A" w:rsidRDefault="00F2090A" w:rsidP="00AD68E8">
      <w:pPr>
        <w:pStyle w:val="BodyText"/>
        <w:rPr>
          <w:rFonts w:ascii="Arial" w:hAnsi="Arial" w:cs="Arial"/>
        </w:rPr>
      </w:pPr>
    </w:p>
    <w:p w14:paraId="1FD04AA0" w14:textId="5D09EC56" w:rsidR="00F2090A" w:rsidRPr="00F8653A" w:rsidRDefault="00F2090A" w:rsidP="00AD68E8">
      <w:pPr>
        <w:pStyle w:val="BodyText"/>
        <w:rPr>
          <w:rFonts w:ascii="Arial" w:hAnsi="Arial" w:cs="Arial"/>
        </w:rPr>
      </w:pPr>
      <w:r w:rsidRPr="00F8653A">
        <w:rPr>
          <w:rFonts w:ascii="Arial" w:hAnsi="Arial" w:cs="Arial"/>
        </w:rPr>
        <w:t>KEYWORDS</w:t>
      </w:r>
      <w:r w:rsidR="0017495B">
        <w:rPr>
          <w:rFonts w:ascii="Arial" w:hAnsi="Arial" w:cs="Arial"/>
        </w:rPr>
        <w:t>:</w:t>
      </w:r>
      <w:r w:rsidRPr="00F8653A">
        <w:rPr>
          <w:rFonts w:ascii="Arial" w:hAnsi="Arial" w:cs="Arial"/>
        </w:rPr>
        <w:t xml:space="preserve"> Local adaptation, population genetics, landscape genomics</w:t>
      </w:r>
    </w:p>
    <w:p w14:paraId="5EB64192" w14:textId="77777777" w:rsidR="00F2090A" w:rsidRPr="00F8653A" w:rsidRDefault="00F2090A" w:rsidP="00AD68E8">
      <w:pPr>
        <w:rPr>
          <w:rFonts w:ascii="Arial" w:eastAsiaTheme="majorEastAsia" w:hAnsi="Arial" w:cs="Arial"/>
          <w:color w:val="345A8A" w:themeColor="accent1" w:themeShade="B5"/>
          <w:sz w:val="32"/>
          <w:szCs w:val="32"/>
        </w:rPr>
      </w:pPr>
      <w:bookmarkStart w:id="8" w:name="introduction"/>
      <w:r w:rsidRPr="00F8653A">
        <w:rPr>
          <w:rFonts w:ascii="Arial" w:hAnsi="Arial" w:cs="Arial"/>
        </w:rPr>
        <w:br w:type="page"/>
      </w:r>
    </w:p>
    <w:p w14:paraId="6C1E6C54" w14:textId="6950E035" w:rsidR="000B456F" w:rsidRPr="00F8653A" w:rsidRDefault="0032250D" w:rsidP="00AD68E8">
      <w:pPr>
        <w:pStyle w:val="Heading1"/>
        <w:rPr>
          <w:rFonts w:ascii="Arial" w:hAnsi="Arial" w:cs="Arial"/>
        </w:rPr>
      </w:pPr>
      <w:r w:rsidRPr="00F8653A">
        <w:rPr>
          <w:rFonts w:ascii="Arial" w:hAnsi="Arial" w:cs="Arial"/>
        </w:rPr>
        <w:lastRenderedPageBreak/>
        <w:t>Introduction</w:t>
      </w:r>
      <w:bookmarkEnd w:id="8"/>
    </w:p>
    <w:p w14:paraId="5B0D7D25" w14:textId="6D08A057" w:rsidR="006421E0" w:rsidRPr="00F8653A" w:rsidRDefault="004A39EE" w:rsidP="00AD68E8">
      <w:pPr>
        <w:rPr>
          <w:rFonts w:ascii="Arial" w:hAnsi="Arial" w:cs="Arial"/>
        </w:rPr>
      </w:pPr>
      <w:r>
        <w:rPr>
          <w:rFonts w:ascii="Arial" w:hAnsi="Arial" w:cs="Arial"/>
        </w:rPr>
        <w:t>Studying l</w:t>
      </w:r>
      <w:r w:rsidR="006421E0" w:rsidRPr="00F8653A">
        <w:rPr>
          <w:rFonts w:ascii="Arial" w:hAnsi="Arial" w:cs="Arial"/>
        </w:rPr>
        <w:t>ocal adaptation can provide a window into the process of evolution, yielding insights about the nature of evolvability, constraints to diversification, and the how the interplay between a species and its environment shapes its genome (</w:t>
      </w:r>
      <w:r w:rsidR="0031664C" w:rsidRPr="00F8653A">
        <w:rPr>
          <w:rFonts w:ascii="Arial" w:hAnsi="Arial" w:cs="Arial"/>
        </w:rPr>
        <w:t xml:space="preserve">e.g. </w:t>
      </w:r>
      <w:r w:rsidR="006421E0" w:rsidRPr="00F8653A">
        <w:rPr>
          <w:rFonts w:ascii="Arial" w:hAnsi="Arial" w:cs="Arial"/>
        </w:rPr>
        <w:t xml:space="preserve">Savolainen 2013). </w:t>
      </w:r>
      <w:r w:rsidR="00653D13">
        <w:rPr>
          <w:rFonts w:ascii="Arial" w:hAnsi="Arial" w:cs="Arial"/>
        </w:rPr>
        <w:t>Understanding</w:t>
      </w:r>
      <w:r w:rsidR="00653D13" w:rsidRPr="00F8653A">
        <w:rPr>
          <w:rFonts w:ascii="Arial" w:hAnsi="Arial" w:cs="Arial"/>
        </w:rPr>
        <w:t xml:space="preserve"> </w:t>
      </w:r>
      <w:r w:rsidR="006421E0" w:rsidRPr="00F8653A">
        <w:rPr>
          <w:rFonts w:ascii="Arial" w:hAnsi="Arial" w:cs="Arial"/>
        </w:rPr>
        <w:t xml:space="preserve">local adaptation can also </w:t>
      </w:r>
      <w:r w:rsidR="00653D13">
        <w:rPr>
          <w:rFonts w:ascii="Arial" w:hAnsi="Arial" w:cs="Arial"/>
        </w:rPr>
        <w:t>benefit</w:t>
      </w:r>
      <w:r w:rsidR="006421E0" w:rsidRPr="00F8653A">
        <w:rPr>
          <w:rFonts w:ascii="Arial" w:hAnsi="Arial" w:cs="Arial"/>
        </w:rPr>
        <w:t xml:space="preserve"> practical applications </w:t>
      </w:r>
      <w:r w:rsidR="00D26807">
        <w:rPr>
          <w:rFonts w:ascii="Arial" w:hAnsi="Arial" w:cs="Arial"/>
        </w:rPr>
        <w:t xml:space="preserve">such as in </w:t>
      </w:r>
      <w:r w:rsidR="0097249D" w:rsidRPr="00F8653A">
        <w:rPr>
          <w:rFonts w:ascii="Arial" w:hAnsi="Arial" w:cs="Arial"/>
        </w:rPr>
        <w:t>forestry</w:t>
      </w:r>
      <w:r w:rsidR="00D26807">
        <w:rPr>
          <w:rFonts w:ascii="Arial" w:hAnsi="Arial" w:cs="Arial"/>
        </w:rPr>
        <w:t xml:space="preserve"> where</w:t>
      </w:r>
      <w:r w:rsidR="006421E0" w:rsidRPr="00F8653A">
        <w:rPr>
          <w:rFonts w:ascii="Arial" w:hAnsi="Arial" w:cs="Arial"/>
        </w:rPr>
        <w:t xml:space="preserve"> many species of economic interest exhibit pronounced trade-offs in fitness across environments. Characterizing such trade-offs</w:t>
      </w:r>
      <w:r w:rsidR="00A7114B">
        <w:rPr>
          <w:rFonts w:ascii="Arial" w:hAnsi="Arial" w:cs="Arial"/>
        </w:rPr>
        <w:t xml:space="preserve"> </w:t>
      </w:r>
      <w:r w:rsidR="009F43B6">
        <w:rPr>
          <w:rFonts w:ascii="Arial" w:hAnsi="Arial" w:cs="Arial"/>
        </w:rPr>
        <w:t>may help</w:t>
      </w:r>
      <w:r w:rsidR="005955A0" w:rsidRPr="00F8653A">
        <w:rPr>
          <w:rFonts w:ascii="Arial" w:hAnsi="Arial" w:cs="Arial"/>
        </w:rPr>
        <w:t xml:space="preserve"> identify alleles</w:t>
      </w:r>
      <w:r w:rsidR="002C5099">
        <w:rPr>
          <w:rFonts w:ascii="Arial" w:hAnsi="Arial" w:cs="Arial"/>
        </w:rPr>
        <w:t xml:space="preserve"> involved in local adaptation</w:t>
      </w:r>
      <w:r w:rsidR="00A7114B">
        <w:rPr>
          <w:rFonts w:ascii="Arial" w:hAnsi="Arial" w:cs="Arial"/>
        </w:rPr>
        <w:t>,</w:t>
      </w:r>
      <w:r w:rsidR="00FE1E76">
        <w:rPr>
          <w:rFonts w:ascii="Arial" w:hAnsi="Arial" w:cs="Arial"/>
        </w:rPr>
        <w:t xml:space="preserve"> </w:t>
      </w:r>
      <w:r w:rsidR="005955A0" w:rsidRPr="00F8653A">
        <w:rPr>
          <w:rFonts w:ascii="Arial" w:hAnsi="Arial" w:cs="Arial"/>
        </w:rPr>
        <w:t>reveal</w:t>
      </w:r>
      <w:r w:rsidR="00A7114B">
        <w:rPr>
          <w:rFonts w:ascii="Arial" w:hAnsi="Arial" w:cs="Arial"/>
        </w:rPr>
        <w:t>ing</w:t>
      </w:r>
      <w:r w:rsidR="005955A0" w:rsidRPr="00F8653A">
        <w:rPr>
          <w:rFonts w:ascii="Arial" w:hAnsi="Arial" w:cs="Arial"/>
        </w:rPr>
        <w:t xml:space="preserve"> candidate gene</w:t>
      </w:r>
      <w:r w:rsidR="00D9537B" w:rsidRPr="00F8653A">
        <w:rPr>
          <w:rFonts w:ascii="Arial" w:hAnsi="Arial" w:cs="Arial"/>
        </w:rPr>
        <w:t xml:space="preserve">s important for breeding </w:t>
      </w:r>
      <w:r w:rsidR="00EB2630">
        <w:rPr>
          <w:rFonts w:ascii="Arial" w:hAnsi="Arial" w:cs="Arial"/>
        </w:rPr>
        <w:t xml:space="preserve">or informing </w:t>
      </w:r>
      <w:r w:rsidR="00D9537B" w:rsidRPr="00F8653A">
        <w:rPr>
          <w:rFonts w:ascii="Arial" w:hAnsi="Arial" w:cs="Arial"/>
        </w:rPr>
        <w:t>conservation management programs for buffering against the consequences of anthropogenic climate change (Aitken and Whitlock 2013)</w:t>
      </w:r>
      <w:r w:rsidR="005955A0" w:rsidRPr="00F8653A">
        <w:rPr>
          <w:rFonts w:ascii="Arial" w:hAnsi="Arial" w:cs="Arial"/>
        </w:rPr>
        <w:t xml:space="preserve">. Whatever the </w:t>
      </w:r>
      <w:r w:rsidR="00D9537B" w:rsidRPr="00F8653A">
        <w:rPr>
          <w:rFonts w:ascii="Arial" w:hAnsi="Arial" w:cs="Arial"/>
        </w:rPr>
        <w:t xml:space="preserve">aim or </w:t>
      </w:r>
      <w:r w:rsidR="005955A0" w:rsidRPr="00F8653A">
        <w:rPr>
          <w:rFonts w:ascii="Arial" w:hAnsi="Arial" w:cs="Arial"/>
        </w:rPr>
        <w:t>application, a first step in studying the basis of local adaptation is to identify the genes that are driving it.</w:t>
      </w:r>
    </w:p>
    <w:p w14:paraId="416D2737" w14:textId="35973BEC" w:rsidR="00A5623F" w:rsidRPr="009E69B6" w:rsidRDefault="009D04EB" w:rsidP="00AD68E8">
      <w:pPr>
        <w:rPr>
          <w:rStyle w:val="LineNumber"/>
        </w:rPr>
      </w:pPr>
      <w:r>
        <w:rPr>
          <w:rFonts w:ascii="Arial" w:hAnsi="Arial" w:cs="Arial"/>
        </w:rPr>
        <w:t xml:space="preserve">A potentially powerful method for identifying the genomic regions involved in local adaptation is genotype-environment association (GEA) analysis, which has been widely adopted in recent years. </w:t>
      </w:r>
      <w:commentRangeStart w:id="9"/>
      <w:commentRangeStart w:id="10"/>
      <w:commentRangeStart w:id="11"/>
      <w:r w:rsidR="0032250D" w:rsidRPr="00F8653A">
        <w:rPr>
          <w:rFonts w:ascii="Arial" w:hAnsi="Arial" w:cs="Arial"/>
        </w:rPr>
        <w:t xml:space="preserve">Alleles may vary in frequency across a species’ range in response to </w:t>
      </w:r>
      <w:r w:rsidR="003464B7">
        <w:rPr>
          <w:rFonts w:ascii="Arial" w:hAnsi="Arial" w:cs="Arial"/>
        </w:rPr>
        <w:t>local</w:t>
      </w:r>
      <w:r w:rsidR="003464B7" w:rsidRPr="00F8653A">
        <w:rPr>
          <w:rFonts w:ascii="Arial" w:hAnsi="Arial" w:cs="Arial"/>
        </w:rPr>
        <w:t xml:space="preserve"> </w:t>
      </w:r>
      <w:r w:rsidR="0032250D" w:rsidRPr="00F8653A">
        <w:rPr>
          <w:rFonts w:ascii="Arial" w:hAnsi="Arial" w:cs="Arial"/>
        </w:rPr>
        <w:t xml:space="preserve">environmental conditions that give rise to spatially varying selection pressures (Haldane 1948). For that reason, genetic variants that exhibit strong correlations with putatively selective features of the environment are often interpreted as a signature of local adaptation (Coop et al. 2010). </w:t>
      </w:r>
      <w:commentRangeEnd w:id="9"/>
      <w:r w:rsidR="00761721" w:rsidRPr="00F8653A">
        <w:rPr>
          <w:rStyle w:val="CommentReference"/>
          <w:rFonts w:ascii="Arial" w:hAnsi="Arial" w:cs="Arial"/>
        </w:rPr>
        <w:commentReference w:id="9"/>
      </w:r>
      <w:commentRangeEnd w:id="10"/>
      <w:r w:rsidR="0088182C">
        <w:rPr>
          <w:rStyle w:val="CommentReference"/>
        </w:rPr>
        <w:commentReference w:id="10"/>
      </w:r>
      <w:commentRangeEnd w:id="11"/>
      <w:r w:rsidR="003464B7">
        <w:rPr>
          <w:rStyle w:val="CommentReference"/>
        </w:rPr>
        <w:commentReference w:id="11"/>
      </w:r>
      <w:commentRangeStart w:id="12"/>
      <w:commentRangeStart w:id="13"/>
      <w:r w:rsidR="0032250D" w:rsidRPr="00F8653A">
        <w:rPr>
          <w:rFonts w:ascii="Arial" w:hAnsi="Arial" w:cs="Arial"/>
        </w:rPr>
        <w:t xml:space="preserve">Genotype-environment </w:t>
      </w:r>
      <w:commentRangeStart w:id="14"/>
      <w:commentRangeStart w:id="15"/>
      <w:commentRangeStart w:id="16"/>
      <w:r w:rsidR="0032250D" w:rsidRPr="00F8653A">
        <w:rPr>
          <w:rFonts w:ascii="Arial" w:hAnsi="Arial" w:cs="Arial"/>
        </w:rPr>
        <w:t xml:space="preserve">association </w:t>
      </w:r>
      <w:commentRangeEnd w:id="14"/>
      <w:r w:rsidR="006421E0" w:rsidRPr="00F8653A">
        <w:rPr>
          <w:rStyle w:val="CommentReference"/>
          <w:rFonts w:ascii="Arial" w:hAnsi="Arial" w:cs="Arial"/>
        </w:rPr>
        <w:commentReference w:id="14"/>
      </w:r>
      <w:commentRangeEnd w:id="15"/>
      <w:r w:rsidR="00FC3FFF">
        <w:rPr>
          <w:rStyle w:val="CommentReference"/>
        </w:rPr>
        <w:commentReference w:id="15"/>
      </w:r>
      <w:commentRangeEnd w:id="16"/>
      <w:r w:rsidR="003464B7">
        <w:rPr>
          <w:rStyle w:val="CommentReference"/>
        </w:rPr>
        <w:commentReference w:id="16"/>
      </w:r>
      <w:r w:rsidR="0032250D" w:rsidRPr="00F8653A">
        <w:rPr>
          <w:rFonts w:ascii="Arial" w:hAnsi="Arial" w:cs="Arial"/>
        </w:rPr>
        <w:t xml:space="preserve">(GEA) studies examine such correlations. Allele frequencies for many genetic markers, typically single nucleotide polymorphisms (hereafter SNPs), are estimated in numerous locations across a </w:t>
      </w:r>
      <w:r w:rsidR="00230C46" w:rsidRPr="00F8653A">
        <w:rPr>
          <w:rFonts w:ascii="Arial" w:hAnsi="Arial" w:cs="Arial"/>
        </w:rPr>
        <w:t>species’</w:t>
      </w:r>
      <w:r w:rsidR="0032250D" w:rsidRPr="00F8653A">
        <w:rPr>
          <w:rFonts w:ascii="Arial" w:hAnsi="Arial" w:cs="Arial"/>
        </w:rPr>
        <w:t xml:space="preserve"> range. Correlations between allele frequency and environmental variables are calculated then contrasted for sites across the genome. It is assumed in GEA studies that current heterogeneity in the environment (whether biotic or abiotic) reflects the history of selection.</w:t>
      </w:r>
      <w:commentRangeEnd w:id="12"/>
      <w:r w:rsidR="00B04BA6">
        <w:rPr>
          <w:rStyle w:val="CommentReference"/>
        </w:rPr>
        <w:commentReference w:id="12"/>
      </w:r>
      <w:commentRangeEnd w:id="13"/>
      <w:r w:rsidR="00A571BE">
        <w:rPr>
          <w:rStyle w:val="CommentReference"/>
        </w:rPr>
        <w:commentReference w:id="13"/>
      </w:r>
    </w:p>
    <w:p w14:paraId="18D49A89" w14:textId="77777777" w:rsidR="00A5623F" w:rsidRPr="00F8653A" w:rsidRDefault="0032250D" w:rsidP="00AD68E8">
      <w:pPr>
        <w:rPr>
          <w:rFonts w:ascii="Arial" w:hAnsi="Arial" w:cs="Arial"/>
        </w:rPr>
      </w:pPr>
      <w:r w:rsidRPr="00F8653A">
        <w:rPr>
          <w:rFonts w:ascii="Arial" w:hAnsi="Arial" w:cs="Arial"/>
        </w:rPr>
        <w:t xml:space="preserve">Numerous approaches for performing GEA analyses have been proposed. If individuals are sequenced, GEA can be performed by regressing environments on genotypes as a form of genome-wide association study, for example using the </w:t>
      </w:r>
      <w:r w:rsidRPr="00F8653A">
        <w:rPr>
          <w:rFonts w:ascii="Arial" w:hAnsi="Arial" w:cs="Arial"/>
          <w:i/>
        </w:rPr>
        <w:t>GEMMA</w:t>
      </w:r>
      <w:r w:rsidRPr="00F8653A">
        <w:rPr>
          <w:rFonts w:ascii="Arial" w:hAnsi="Arial" w:cs="Arial"/>
        </w:rPr>
        <w:t xml:space="preserve"> package (Zhou, Carbonetto, and Stephens 2013). However, to estimate SNP effects with reasonable statistical power, many individuals may need to be sequenced. A cost-effective alternative is pooled sequencing (hereafter pooled-seq), where allele frequencies for populations of individuals are estimated rather than individual genotypes (Schlötterer et al. 2014). In this study, we focus on analyses that can be performed on pooled-seq datasets given the wide adoption of that protocol in the GEA literature.</w:t>
      </w:r>
    </w:p>
    <w:p w14:paraId="46F3D774" w14:textId="21BE2948" w:rsidR="00A5623F" w:rsidRPr="00F8653A" w:rsidRDefault="0032250D" w:rsidP="00AD68E8">
      <w:pPr>
        <w:rPr>
          <w:rFonts w:ascii="Arial" w:hAnsi="Arial" w:cs="Arial"/>
        </w:rPr>
      </w:pPr>
      <w:r w:rsidRPr="00F8653A">
        <w:rPr>
          <w:rFonts w:ascii="Arial" w:hAnsi="Arial" w:cs="Arial"/>
        </w:rPr>
        <w:t xml:space="preserve">The most straightforward way to perform a GEA analysis is to simply examine the correlation between allele frequencies and environmental variables measured in multiple populations, for example using rank correlations such as Spearman’s </w:t>
      </w:r>
      <m:oMath>
        <m:r>
          <w:rPr>
            <w:rFonts w:ascii="Cambria Math" w:hAnsi="Cambria Math" w:cs="Arial"/>
          </w:rPr>
          <m:t>ρ</m:t>
        </m:r>
      </m:oMath>
      <w:r w:rsidRPr="00F8653A">
        <w:rPr>
          <w:rFonts w:ascii="Arial" w:hAnsi="Arial" w:cs="Arial"/>
        </w:rPr>
        <w:t xml:space="preserve"> or Kendall’s </w:t>
      </w:r>
      <m:oMath>
        <m:r>
          <w:rPr>
            <w:rFonts w:ascii="Cambria Math" w:hAnsi="Cambria Math" w:cs="Arial"/>
          </w:rPr>
          <m:t>τ</m:t>
        </m:r>
      </m:oMath>
      <w:r w:rsidRPr="00F8653A">
        <w:rPr>
          <w:rFonts w:ascii="Arial" w:hAnsi="Arial" w:cs="Arial"/>
        </w:rPr>
        <w:t xml:space="preserve">. This simple approach may commonly lead to false positives, however, if there is environmental variation across the focal species’ range that is correlated with patterns of gene flow or historical selection (Meirmans 2012; Novembre and Di Rienzo 2009). For example, consider a hypothetical species inhabiting a large latitudinal range. If </w:t>
      </w:r>
      <w:r w:rsidR="00F20BC5" w:rsidRPr="00F8653A">
        <w:rPr>
          <w:rFonts w:ascii="Arial" w:hAnsi="Arial" w:cs="Arial"/>
        </w:rPr>
        <w:t>it</w:t>
      </w:r>
      <w:r w:rsidRPr="00F8653A">
        <w:rPr>
          <w:rFonts w:ascii="Arial" w:hAnsi="Arial" w:cs="Arial"/>
        </w:rPr>
        <w:t xml:space="preserve"> had restricted migration and exhibited isolation-by-distance, neutral alleles may be </w:t>
      </w:r>
      <w:r w:rsidRPr="00F8653A">
        <w:rPr>
          <w:rFonts w:ascii="Arial" w:hAnsi="Arial" w:cs="Arial"/>
        </w:rPr>
        <w:lastRenderedPageBreak/>
        <w:t>correlated with any environmental variable that happened to correlate with latitude</w:t>
      </w:r>
      <w:r w:rsidR="00F20BC5" w:rsidRPr="00F8653A">
        <w:rPr>
          <w:rFonts w:ascii="Arial" w:hAnsi="Arial" w:cs="Arial"/>
        </w:rPr>
        <w:t>, as population structure would also correlate with latitude</w:t>
      </w:r>
      <w:r w:rsidRPr="00F8653A">
        <w:rPr>
          <w:rFonts w:ascii="Arial" w:hAnsi="Arial" w:cs="Arial"/>
        </w:rPr>
        <w:t>.</w:t>
      </w:r>
    </w:p>
    <w:p w14:paraId="54C150F0" w14:textId="1BC2FE14" w:rsidR="0001000A" w:rsidRDefault="0032250D" w:rsidP="00AD68E8">
      <w:pPr>
        <w:rPr>
          <w:rFonts w:ascii="Arial" w:hAnsi="Arial" w:cs="Arial"/>
        </w:rPr>
      </w:pPr>
      <w:r w:rsidRPr="00B076B5">
        <w:rPr>
          <w:rFonts w:ascii="Arial" w:hAnsi="Arial" w:cs="Arial"/>
        </w:rPr>
        <w:t xml:space="preserve">Several approaches have been proposed to identify genotype-environment correlations above </w:t>
      </w:r>
      <w:r w:rsidRPr="007A0AF1">
        <w:rPr>
          <w:rFonts w:ascii="Arial" w:hAnsi="Arial" w:cs="Arial"/>
        </w:rPr>
        <w:t xml:space="preserve">and beyond what is expected given </w:t>
      </w:r>
      <w:r w:rsidR="006371AC">
        <w:rPr>
          <w:rFonts w:ascii="Arial" w:hAnsi="Arial" w:cs="Arial"/>
        </w:rPr>
        <w:t xml:space="preserve">an </w:t>
      </w:r>
      <w:r w:rsidRPr="007A0AF1">
        <w:rPr>
          <w:rFonts w:ascii="Arial" w:hAnsi="Arial" w:cs="Arial"/>
        </w:rPr>
        <w:t xml:space="preserve">underlying </w:t>
      </w:r>
      <w:r w:rsidR="00F04FD4">
        <w:rPr>
          <w:rFonts w:ascii="Arial" w:hAnsi="Arial" w:cs="Arial"/>
        </w:rPr>
        <w:t xml:space="preserve">pattern of </w:t>
      </w:r>
      <w:r w:rsidRPr="007A0AF1">
        <w:rPr>
          <w:rFonts w:ascii="Arial" w:hAnsi="Arial" w:cs="Arial"/>
        </w:rPr>
        <w:t>population structure</w:t>
      </w:r>
      <w:r w:rsidR="00F04FD4">
        <w:rPr>
          <w:rFonts w:ascii="Arial" w:hAnsi="Arial" w:cs="Arial"/>
        </w:rPr>
        <w:t xml:space="preserve"> and environmental variation</w:t>
      </w:r>
      <w:r w:rsidRPr="007A0AF1">
        <w:rPr>
          <w:rFonts w:ascii="Arial" w:hAnsi="Arial" w:cs="Arial"/>
        </w:rPr>
        <w:t xml:space="preserve">. </w:t>
      </w:r>
      <w:r w:rsidR="00325288" w:rsidRPr="007A0AF1">
        <w:rPr>
          <w:rFonts w:ascii="Arial" w:hAnsi="Arial" w:cs="Arial"/>
        </w:rPr>
        <w:t xml:space="preserve">For example, the commonly used </w:t>
      </w:r>
      <w:r w:rsidR="00325288" w:rsidRPr="005D0505">
        <w:rPr>
          <w:rFonts w:ascii="Arial" w:hAnsi="Arial" w:cs="Arial"/>
          <w:i/>
          <w:iCs/>
        </w:rPr>
        <w:t>BayPass</w:t>
      </w:r>
      <w:r w:rsidR="00325288" w:rsidRPr="007A0AF1">
        <w:rPr>
          <w:rFonts w:ascii="Arial" w:hAnsi="Arial" w:cs="Arial"/>
        </w:rPr>
        <w:t xml:space="preserve"> package (Gautier 2015), an extension of </w:t>
      </w:r>
      <w:r w:rsidR="00325288" w:rsidRPr="005D0505">
        <w:rPr>
          <w:rFonts w:ascii="Arial" w:hAnsi="Arial" w:cs="Arial"/>
          <w:i/>
          <w:iCs/>
        </w:rPr>
        <w:t>BayEnv</w:t>
      </w:r>
      <w:r w:rsidR="00325288" w:rsidRPr="007A0AF1">
        <w:rPr>
          <w:rFonts w:ascii="Arial" w:hAnsi="Arial" w:cs="Arial"/>
        </w:rPr>
        <w:t xml:space="preserve"> by Coop et al. </w:t>
      </w:r>
      <w:r w:rsidR="0092693B">
        <w:rPr>
          <w:rFonts w:ascii="Arial" w:hAnsi="Arial" w:cs="Arial"/>
        </w:rPr>
        <w:t>(</w:t>
      </w:r>
      <w:r w:rsidR="00325288" w:rsidRPr="007A0AF1">
        <w:rPr>
          <w:rFonts w:ascii="Arial" w:hAnsi="Arial" w:cs="Arial"/>
        </w:rPr>
        <w:t>2010), estimates correlations between alleles and environmental variables in a two-step process. First, a population covariance matrix (</w:t>
      </w:r>
      <m:oMath>
        <m:r>
          <m:rPr>
            <m:sty m:val="b"/>
          </m:rPr>
          <w:rPr>
            <w:rFonts w:ascii="Cambria Math" w:hAnsi="Cambria Math" w:cs="Arial"/>
          </w:rPr>
          <m:t>Ω</m:t>
        </m:r>
      </m:oMath>
      <w:r w:rsidR="00325288" w:rsidRPr="007A0AF1">
        <w:rPr>
          <w:rFonts w:ascii="Arial" w:hAnsi="Arial" w:cs="Arial"/>
        </w:rPr>
        <w:t>) is estimated from SNP data. Second, correlations between the frequencies of individual SNPs and environmental varia</w:t>
      </w:r>
      <w:r w:rsidR="008900C4">
        <w:rPr>
          <w:rFonts w:ascii="Arial" w:hAnsi="Arial" w:cs="Arial"/>
        </w:rPr>
        <w:t>bles</w:t>
      </w:r>
      <w:r w:rsidR="00325288" w:rsidRPr="007A0AF1">
        <w:rPr>
          <w:rFonts w:ascii="Arial" w:hAnsi="Arial" w:cs="Arial"/>
        </w:rPr>
        <w:t xml:space="preserve"> </w:t>
      </w:r>
      <w:r w:rsidR="008900C4">
        <w:rPr>
          <w:rFonts w:ascii="Arial" w:hAnsi="Arial" w:cs="Arial"/>
        </w:rPr>
        <w:t>are</w:t>
      </w:r>
      <w:r w:rsidR="008900C4" w:rsidRPr="007A0AF1">
        <w:rPr>
          <w:rFonts w:ascii="Arial" w:hAnsi="Arial" w:cs="Arial"/>
        </w:rPr>
        <w:t xml:space="preserve"> </w:t>
      </w:r>
      <w:r w:rsidR="00325288" w:rsidRPr="007A0AF1">
        <w:rPr>
          <w:rFonts w:ascii="Arial" w:hAnsi="Arial" w:cs="Arial"/>
        </w:rPr>
        <w:t xml:space="preserve">estimated treating </w:t>
      </w:r>
      <m:oMath>
        <m:r>
          <m:rPr>
            <m:sty m:val="b"/>
          </m:rPr>
          <w:rPr>
            <w:rFonts w:ascii="Cambria Math" w:hAnsi="Cambria Math" w:cs="Arial"/>
          </w:rPr>
          <m:t>Ω</m:t>
        </m:r>
      </m:oMath>
      <w:r w:rsidR="00325288" w:rsidRPr="007A0AF1">
        <w:rPr>
          <w:rFonts w:ascii="Arial" w:hAnsi="Arial" w:cs="Arial"/>
        </w:rPr>
        <w:t xml:space="preserve"> in a manner similar to a random effect in a </w:t>
      </w:r>
      <w:r w:rsidR="006B1B16" w:rsidRPr="007A0AF1">
        <w:rPr>
          <w:rFonts w:ascii="Arial" w:hAnsi="Arial" w:cs="Arial"/>
        </w:rPr>
        <w:t>generalized</w:t>
      </w:r>
      <w:r w:rsidR="00325288" w:rsidRPr="007A0AF1">
        <w:rPr>
          <w:rFonts w:ascii="Arial" w:hAnsi="Arial" w:cs="Arial"/>
        </w:rPr>
        <w:t xml:space="preserve"> mixed model.</w:t>
      </w:r>
      <w:r w:rsidR="00A65F51">
        <w:rPr>
          <w:rFonts w:ascii="Arial" w:hAnsi="Arial" w:cs="Arial"/>
        </w:rPr>
        <w:t xml:space="preserve"> </w:t>
      </w:r>
      <w:r w:rsidR="00B076B5" w:rsidRPr="00304696">
        <w:rPr>
          <w:rFonts w:ascii="Arial" w:hAnsi="Arial" w:cs="Arial"/>
        </w:rPr>
        <w:t xml:space="preserve">In a recent study, Lotterhos (2019) compared several the most commonly used packages for performing GEA on pooled-sequencing datasets; </w:t>
      </w:r>
      <w:r w:rsidR="00486B20">
        <w:rPr>
          <w:rFonts w:ascii="Arial" w:hAnsi="Arial" w:cs="Arial"/>
        </w:rPr>
        <w:t xml:space="preserve">including </w:t>
      </w:r>
      <w:r w:rsidR="00B076B5" w:rsidRPr="00304696">
        <w:rPr>
          <w:rFonts w:ascii="Arial" w:hAnsi="Arial" w:cs="Arial"/>
          <w:i/>
          <w:iCs/>
        </w:rPr>
        <w:t xml:space="preserve">BayPass </w:t>
      </w:r>
      <w:r w:rsidR="00B076B5" w:rsidRPr="00304696">
        <w:rPr>
          <w:rFonts w:ascii="Arial" w:hAnsi="Arial" w:cs="Arial"/>
        </w:rPr>
        <w:t>(Gautier 2015), latent-factor mixed models (LFMMs) as implemented in the LEA package (Frichot et al. 2013; Frichot and François 2015), redundancy analysis (RDA; see Forester et al. 2016, 2018)</w:t>
      </w:r>
      <w:r w:rsidR="008E6D33">
        <w:rPr>
          <w:rFonts w:ascii="Arial" w:hAnsi="Arial" w:cs="Arial"/>
        </w:rPr>
        <w:t xml:space="preserve"> a</w:t>
      </w:r>
      <w:r w:rsidR="008E6D33" w:rsidRPr="008E6D33">
        <w:rPr>
          <w:rFonts w:ascii="Arial" w:hAnsi="Arial" w:cs="Arial"/>
        </w:rPr>
        <w:t xml:space="preserve">nd a comparatively simple analysis calculating Spearman’s </w:t>
      </w:r>
      <m:oMath>
        <m:r>
          <w:rPr>
            <w:rFonts w:ascii="Cambria Math" w:hAnsi="Cambria Math" w:cs="Arial"/>
          </w:rPr>
          <m:t>ρ</m:t>
        </m:r>
      </m:oMath>
      <w:r w:rsidR="008E6D33" w:rsidRPr="008E6D33">
        <w:rPr>
          <w:rFonts w:ascii="Arial" w:hAnsi="Arial" w:cs="Arial"/>
        </w:rPr>
        <w:t xml:space="preserve"> between allele frequency and </w:t>
      </w:r>
      <w:r w:rsidR="008E6D33" w:rsidRPr="00566230">
        <w:rPr>
          <w:rFonts w:ascii="Arial" w:hAnsi="Arial" w:cs="Arial"/>
        </w:rPr>
        <w:t>environment</w:t>
      </w:r>
      <w:r w:rsidR="00B076B5" w:rsidRPr="00566230">
        <w:rPr>
          <w:rFonts w:ascii="Arial" w:hAnsi="Arial" w:cs="Arial"/>
        </w:rPr>
        <w:t>.</w:t>
      </w:r>
      <w:r w:rsidR="0092693B">
        <w:rPr>
          <w:rFonts w:ascii="Arial" w:hAnsi="Arial" w:cs="Arial"/>
        </w:rPr>
        <w:t xml:space="preserve"> </w:t>
      </w:r>
      <w:r w:rsidR="00865CA5">
        <w:rPr>
          <w:rFonts w:ascii="Arial" w:hAnsi="Arial" w:cs="Arial"/>
        </w:rPr>
        <w:t>Of the methods they tested</w:t>
      </w:r>
      <w:r w:rsidR="00914C2E" w:rsidRPr="00566230">
        <w:rPr>
          <w:rFonts w:ascii="Arial" w:hAnsi="Arial" w:cs="Arial"/>
        </w:rPr>
        <w:t xml:space="preserve">, </w:t>
      </w:r>
      <w:r w:rsidR="0001000A" w:rsidRPr="00566230">
        <w:rPr>
          <w:rFonts w:ascii="Arial" w:hAnsi="Arial" w:cs="Arial"/>
        </w:rPr>
        <w:t>Lotterhos (2019)</w:t>
      </w:r>
      <w:r w:rsidR="00865CA5">
        <w:rPr>
          <w:rFonts w:ascii="Arial" w:hAnsi="Arial" w:cs="Arial"/>
        </w:rPr>
        <w:t xml:space="preserve"> found that the GEA approaches that did not correct for population structure (i.e. </w:t>
      </w:r>
      <w:r w:rsidR="00914C2E" w:rsidRPr="00566230">
        <w:rPr>
          <w:rFonts w:ascii="Arial" w:hAnsi="Arial" w:cs="Arial"/>
        </w:rPr>
        <w:t xml:space="preserve">Spearman’s </w:t>
      </w:r>
      <m:oMath>
        <m:r>
          <w:rPr>
            <w:rFonts w:ascii="Cambria Math" w:hAnsi="Cambria Math" w:cs="Arial"/>
          </w:rPr>
          <m:t>ρ</m:t>
        </m:r>
      </m:oMath>
      <w:r w:rsidR="00914C2E" w:rsidRPr="00566230">
        <w:rPr>
          <w:rFonts w:ascii="Arial" w:eastAsiaTheme="minorEastAsia" w:hAnsi="Arial" w:cs="Arial"/>
        </w:rPr>
        <w:t xml:space="preserve"> and RDA</w:t>
      </w:r>
      <w:r w:rsidR="00865CA5">
        <w:rPr>
          <w:rFonts w:ascii="Arial" w:eastAsiaTheme="minorEastAsia" w:hAnsi="Arial" w:cs="Arial"/>
        </w:rPr>
        <w:t>)</w:t>
      </w:r>
      <w:r w:rsidR="00914C2E" w:rsidRPr="00566230">
        <w:rPr>
          <w:rFonts w:ascii="Arial" w:eastAsiaTheme="minorEastAsia" w:hAnsi="Arial" w:cs="Arial"/>
        </w:rPr>
        <w:t xml:space="preserve"> had</w:t>
      </w:r>
      <w:r w:rsidR="00865CA5">
        <w:rPr>
          <w:rFonts w:ascii="Arial" w:eastAsiaTheme="minorEastAsia" w:hAnsi="Arial" w:cs="Arial"/>
        </w:rPr>
        <w:t xml:space="preserve"> higher</w:t>
      </w:r>
      <w:r w:rsidR="00914C2E" w:rsidRPr="00566230">
        <w:rPr>
          <w:rFonts w:ascii="Arial" w:eastAsiaTheme="minorEastAsia" w:hAnsi="Arial" w:cs="Arial"/>
        </w:rPr>
        <w:t xml:space="preserve"> power to detect local adaptation</w:t>
      </w:r>
      <w:r w:rsidR="00865CA5">
        <w:rPr>
          <w:rFonts w:ascii="Arial" w:eastAsiaTheme="minorEastAsia" w:hAnsi="Arial" w:cs="Arial"/>
        </w:rPr>
        <w:t xml:space="preserve"> compared to</w:t>
      </w:r>
      <w:r w:rsidR="0092693B">
        <w:rPr>
          <w:rFonts w:ascii="Arial" w:eastAsiaTheme="minorEastAsia" w:hAnsi="Arial" w:cs="Arial"/>
        </w:rPr>
        <w:t xml:space="preserve"> </w:t>
      </w:r>
      <w:r w:rsidR="0092693B" w:rsidRPr="0092693B">
        <w:rPr>
          <w:rFonts w:ascii="Arial" w:eastAsiaTheme="minorEastAsia" w:hAnsi="Arial" w:cs="Arial"/>
          <w:i/>
          <w:iCs/>
        </w:rPr>
        <w:t>BayPass</w:t>
      </w:r>
      <w:r w:rsidR="0092693B">
        <w:rPr>
          <w:rFonts w:ascii="Arial" w:eastAsiaTheme="minorEastAsia" w:hAnsi="Arial" w:cs="Arial"/>
        </w:rPr>
        <w:t xml:space="preserve"> or LFMMs</w:t>
      </w:r>
      <w:r w:rsidR="00230D78" w:rsidRPr="00D757AC">
        <w:rPr>
          <w:rFonts w:ascii="Arial" w:eastAsiaTheme="minorEastAsia" w:hAnsi="Arial" w:cs="Arial"/>
        </w:rPr>
        <w:t xml:space="preserve">. </w:t>
      </w:r>
      <w:r w:rsidR="00C336B7" w:rsidRPr="00D757AC">
        <w:rPr>
          <w:rFonts w:ascii="Arial" w:hAnsi="Arial" w:cs="Arial"/>
        </w:rPr>
        <w:t xml:space="preserve">In their standard application to genome-wide datasets, all of the GEA analysis methods </w:t>
      </w:r>
      <w:r w:rsidR="008975D2">
        <w:rPr>
          <w:rFonts w:ascii="Arial" w:hAnsi="Arial" w:cs="Arial"/>
        </w:rPr>
        <w:t>provide a summary statistic for each marker or SNP</w:t>
      </w:r>
      <w:r w:rsidR="004201B2">
        <w:rPr>
          <w:rFonts w:ascii="Arial" w:hAnsi="Arial" w:cs="Arial"/>
        </w:rPr>
        <w:t>.</w:t>
      </w:r>
    </w:p>
    <w:p w14:paraId="08CB8E4C" w14:textId="7A3D5F70" w:rsidR="00A5623F" w:rsidRPr="00F8653A" w:rsidRDefault="0032250D" w:rsidP="00AD68E8">
      <w:pPr>
        <w:rPr>
          <w:rFonts w:ascii="Arial" w:hAnsi="Arial" w:cs="Arial"/>
        </w:rPr>
      </w:pPr>
      <w:r w:rsidRPr="00F8653A">
        <w:rPr>
          <w:rFonts w:ascii="Arial" w:hAnsi="Arial" w:cs="Arial"/>
        </w:rPr>
        <w:t xml:space="preserve">Individual SNPs may provide very noisy estimates of summary statistics, but </w:t>
      </w:r>
      <w:r w:rsidR="008900C4">
        <w:rPr>
          <w:rFonts w:ascii="Arial" w:hAnsi="Arial" w:cs="Arial"/>
        </w:rPr>
        <w:t>c</w:t>
      </w:r>
      <w:r w:rsidR="008900C4" w:rsidRPr="00F8653A">
        <w:rPr>
          <w:rFonts w:ascii="Arial" w:hAnsi="Arial" w:cs="Arial"/>
        </w:rPr>
        <w:t>losely linked SNPs are not independently inherited and may have highly correlated evolutionary histories</w:t>
      </w:r>
      <w:r w:rsidR="008900C4">
        <w:rPr>
          <w:rFonts w:ascii="Arial" w:hAnsi="Arial" w:cs="Arial"/>
        </w:rPr>
        <w:t>.</w:t>
      </w:r>
      <w:r w:rsidR="008900C4" w:rsidRPr="00F8653A">
        <w:rPr>
          <w:rFonts w:ascii="Arial" w:hAnsi="Arial" w:cs="Arial"/>
        </w:rPr>
        <w:t xml:space="preserve"> </w:t>
      </w:r>
      <w:del w:id="17" w:author="Samuel Yeaman" w:date="2021-06-02T09:35:00Z">
        <w:r w:rsidR="008900C4" w:rsidDel="00B04BA6">
          <w:rPr>
            <w:rFonts w:ascii="Arial" w:hAnsi="Arial" w:cs="Arial"/>
          </w:rPr>
          <w:delText>B</w:delText>
        </w:r>
        <w:r w:rsidRPr="00F8653A" w:rsidDel="00B04BA6">
          <w:rPr>
            <w:rFonts w:ascii="Arial" w:hAnsi="Arial" w:cs="Arial"/>
          </w:rPr>
          <w:delText>y combining information across closely linked sites noise can be reduced. It is for that reason that</w:delText>
        </w:r>
      </w:del>
      <w:ins w:id="18" w:author="Samuel Yeaman" w:date="2021-06-02T09:35:00Z">
        <w:r w:rsidR="00B04BA6">
          <w:rPr>
            <w:rFonts w:ascii="Arial" w:hAnsi="Arial" w:cs="Arial"/>
          </w:rPr>
          <w:t>As a way to reduce noise,</w:t>
        </w:r>
      </w:ins>
      <w:r w:rsidRPr="00F8653A">
        <w:rPr>
          <w:rFonts w:ascii="Arial" w:hAnsi="Arial" w:cs="Arial"/>
        </w:rPr>
        <w:t xml:space="preserve"> genome scan studies often aggregate data across adjacent markers into analysis windows based on a fixed physical or genetic distance or number of SNPs (Hoban et al. 2016). In the case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the standard measure of population differentiation, there are numerous methods for combining estimates across sites (</w:t>
      </w:r>
      <w:r w:rsidRPr="00F8653A">
        <w:rPr>
          <w:rFonts w:ascii="Arial" w:hAnsi="Arial" w:cs="Arial"/>
          <w:i/>
        </w:rPr>
        <w:t>See</w:t>
      </w:r>
      <w:r w:rsidRPr="00F8653A">
        <w:rPr>
          <w:rFonts w:ascii="Arial" w:hAnsi="Arial" w:cs="Arial"/>
        </w:rPr>
        <w:t xml:space="preserve"> Bhatia et al. (2013)). In Weir and Cockerham’s (1984) method, for example,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for individual loci are combined into a single value with each marker’s contribution weighted by its </w:t>
      </w:r>
      <w:r w:rsidR="0097249D" w:rsidRPr="00F8653A">
        <w:rPr>
          <w:rFonts w:ascii="Arial" w:hAnsi="Arial" w:cs="Arial"/>
        </w:rPr>
        <w:t>expected heterozygosity</w:t>
      </w:r>
      <w:r w:rsidRPr="00F8653A">
        <w:rPr>
          <w:rFonts w:ascii="Arial" w:hAnsi="Arial" w:cs="Arial"/>
        </w:rPr>
        <w:t>.</w:t>
      </w:r>
      <w:r w:rsidR="00D9537B" w:rsidRPr="00F8653A">
        <w:rPr>
          <w:rFonts w:ascii="Arial" w:hAnsi="Arial" w:cs="Arial"/>
        </w:rPr>
        <w:t xml:space="preserve"> </w:t>
      </w:r>
    </w:p>
    <w:p w14:paraId="04DBBB00" w14:textId="0462DD96" w:rsidR="00A5623F" w:rsidRPr="00F8653A" w:rsidRDefault="0032250D" w:rsidP="00AD68E8">
      <w:pPr>
        <w:rPr>
          <w:rFonts w:ascii="Arial" w:hAnsi="Arial" w:cs="Arial"/>
        </w:rPr>
      </w:pPr>
      <w:r w:rsidRPr="00F8653A">
        <w:rPr>
          <w:rFonts w:ascii="Arial" w:hAnsi="Arial" w:cs="Arial"/>
        </w:rPr>
        <w:t xml:space="preserve">In the context of GEA studies, each marker or SNP provides a test of whether a particular genealogy is correlated with environmental </w:t>
      </w:r>
      <w:commentRangeStart w:id="19"/>
      <w:commentRangeStart w:id="20"/>
      <w:r w:rsidR="005C1A29" w:rsidRPr="00F8653A">
        <w:rPr>
          <w:rFonts w:ascii="Arial" w:hAnsi="Arial" w:cs="Arial"/>
        </w:rPr>
        <w:t>variation</w:t>
      </w:r>
      <w:commentRangeEnd w:id="19"/>
      <w:r w:rsidR="005C1A29" w:rsidRPr="00F8653A">
        <w:rPr>
          <w:rStyle w:val="CommentReference"/>
          <w:rFonts w:ascii="Arial" w:hAnsi="Arial" w:cs="Arial"/>
        </w:rPr>
        <w:commentReference w:id="19"/>
      </w:r>
      <w:commentRangeEnd w:id="20"/>
      <w:r w:rsidR="00B51E80">
        <w:rPr>
          <w:rStyle w:val="CommentReference"/>
        </w:rPr>
        <w:commentReference w:id="20"/>
      </w:r>
      <w:r w:rsidRPr="00F8653A">
        <w:rPr>
          <w:rFonts w:ascii="Arial" w:hAnsi="Arial" w:cs="Arial"/>
        </w:rPr>
        <w:t xml:space="preserve">. In the extreme case of a non-recombining region, </w:t>
      </w:r>
      <w:r w:rsidR="00CB4EA7">
        <w:rPr>
          <w:rFonts w:ascii="Arial" w:hAnsi="Arial" w:cs="Arial"/>
        </w:rPr>
        <w:t>all</w:t>
      </w:r>
      <w:r w:rsidRPr="00F8653A">
        <w:rPr>
          <w:rFonts w:ascii="Arial" w:hAnsi="Arial" w:cs="Arial"/>
        </w:rPr>
        <w:t xml:space="preserve"> </w:t>
      </w:r>
      <w:r w:rsidR="00397892">
        <w:rPr>
          <w:rFonts w:ascii="Arial" w:hAnsi="Arial" w:cs="Arial"/>
        </w:rPr>
        <w:t>SNP</w:t>
      </w:r>
      <w:r w:rsidR="00C20BFC">
        <w:rPr>
          <w:rFonts w:ascii="Arial" w:hAnsi="Arial" w:cs="Arial"/>
        </w:rPr>
        <w:t xml:space="preserve">s present </w:t>
      </w:r>
      <w:r w:rsidR="00397892">
        <w:rPr>
          <w:rFonts w:ascii="Arial" w:hAnsi="Arial" w:cs="Arial"/>
        </w:rPr>
        <w:t xml:space="preserve">would </w:t>
      </w:r>
      <w:r w:rsidR="00C20BFC">
        <w:rPr>
          <w:rFonts w:ascii="Arial" w:hAnsi="Arial" w:cs="Arial"/>
        </w:rPr>
        <w:t xml:space="preserve">share </w:t>
      </w:r>
      <w:commentRangeStart w:id="21"/>
      <w:del w:id="22" w:author="Samuel Yeaman" w:date="2021-06-02T09:37:00Z">
        <w:r w:rsidR="005D5884" w:rsidDel="00B04BA6">
          <w:rPr>
            <w:rFonts w:ascii="Arial" w:hAnsi="Arial" w:cs="Arial"/>
          </w:rPr>
          <w:delText xml:space="preserve">exactly </w:delText>
        </w:r>
      </w:del>
      <w:r w:rsidR="005D5884">
        <w:rPr>
          <w:rFonts w:ascii="Arial" w:hAnsi="Arial" w:cs="Arial"/>
        </w:rPr>
        <w:t>the</w:t>
      </w:r>
      <w:r w:rsidR="002C3AE7">
        <w:rPr>
          <w:rFonts w:ascii="Arial" w:hAnsi="Arial" w:cs="Arial"/>
        </w:rPr>
        <w:t xml:space="preserve"> same </w:t>
      </w:r>
      <w:commentRangeEnd w:id="21"/>
      <w:r w:rsidR="005D5884">
        <w:rPr>
          <w:rStyle w:val="CommentReference"/>
        </w:rPr>
        <w:commentReference w:id="21"/>
      </w:r>
      <w:r w:rsidR="002C3AE7">
        <w:rPr>
          <w:rFonts w:ascii="Arial" w:hAnsi="Arial" w:cs="Arial"/>
        </w:rPr>
        <w:t xml:space="preserve">genealogy and thus provide </w:t>
      </w:r>
      <w:r w:rsidR="005C1A29" w:rsidRPr="00F8653A">
        <w:rPr>
          <w:rFonts w:ascii="Arial" w:hAnsi="Arial" w:cs="Arial"/>
        </w:rPr>
        <w:t xml:space="preserve">multiple </w:t>
      </w:r>
      <w:r w:rsidRPr="00F8653A">
        <w:rPr>
          <w:rFonts w:ascii="Arial" w:hAnsi="Arial" w:cs="Arial"/>
        </w:rPr>
        <w:t>test</w:t>
      </w:r>
      <w:r w:rsidR="00380F72">
        <w:rPr>
          <w:rFonts w:ascii="Arial" w:hAnsi="Arial" w:cs="Arial"/>
        </w:rPr>
        <w:t>s</w:t>
      </w:r>
      <w:r w:rsidRPr="00F8653A">
        <w:rPr>
          <w:rFonts w:ascii="Arial" w:hAnsi="Arial" w:cs="Arial"/>
        </w:rPr>
        <w:t xml:space="preserve"> of </w:t>
      </w:r>
      <w:r w:rsidR="008E7308">
        <w:rPr>
          <w:rFonts w:ascii="Arial" w:hAnsi="Arial" w:cs="Arial"/>
        </w:rPr>
        <w:t>the same hypothesis</w:t>
      </w:r>
      <w:r w:rsidRPr="00F8653A">
        <w:rPr>
          <w:rFonts w:ascii="Arial" w:hAnsi="Arial" w:cs="Arial"/>
        </w:rPr>
        <w:t xml:space="preserve">. </w:t>
      </w:r>
      <w:r w:rsidR="00FF2EE4" w:rsidRPr="00F8653A">
        <w:rPr>
          <w:rFonts w:ascii="Arial" w:hAnsi="Arial" w:cs="Arial"/>
        </w:rPr>
        <w:t>T</w:t>
      </w:r>
      <w:r w:rsidRPr="00F8653A">
        <w:rPr>
          <w:rFonts w:ascii="Arial" w:hAnsi="Arial" w:cs="Arial"/>
        </w:rPr>
        <w:t>he</w:t>
      </w:r>
      <w:r w:rsidR="004F75F0">
        <w:rPr>
          <w:rFonts w:ascii="Arial" w:hAnsi="Arial" w:cs="Arial"/>
        </w:rPr>
        <w:t xml:space="preserve"> SNP</w:t>
      </w:r>
      <w:commentRangeStart w:id="23"/>
      <w:commentRangeStart w:id="24"/>
      <w:commentRangeStart w:id="25"/>
      <w:commentRangeStart w:id="26"/>
      <w:r w:rsidR="005C1A29" w:rsidRPr="00F8653A">
        <w:rPr>
          <w:rFonts w:ascii="Arial" w:hAnsi="Arial" w:cs="Arial"/>
        </w:rPr>
        <w:t xml:space="preserve">s </w:t>
      </w:r>
      <w:commentRangeEnd w:id="23"/>
      <w:r w:rsidR="005C1A29" w:rsidRPr="00F8653A">
        <w:rPr>
          <w:rStyle w:val="CommentReference"/>
          <w:rFonts w:ascii="Arial" w:hAnsi="Arial" w:cs="Arial"/>
        </w:rPr>
        <w:commentReference w:id="23"/>
      </w:r>
      <w:commentRangeEnd w:id="24"/>
      <w:r w:rsidR="00016174">
        <w:rPr>
          <w:rStyle w:val="CommentReference"/>
        </w:rPr>
        <w:commentReference w:id="24"/>
      </w:r>
      <w:commentRangeEnd w:id="25"/>
      <w:r w:rsidR="005D5884">
        <w:rPr>
          <w:rStyle w:val="CommentReference"/>
        </w:rPr>
        <w:commentReference w:id="25"/>
      </w:r>
      <w:commentRangeEnd w:id="26"/>
      <w:r w:rsidR="0044512F">
        <w:rPr>
          <w:rStyle w:val="CommentReference"/>
        </w:rPr>
        <w:commentReference w:id="26"/>
      </w:r>
      <w:r w:rsidRPr="00F8653A">
        <w:rPr>
          <w:rFonts w:ascii="Arial" w:hAnsi="Arial" w:cs="Arial"/>
        </w:rPr>
        <w:t>that are the most informative in this context are those</w:t>
      </w:r>
      <w:r w:rsidR="004F75F0">
        <w:rPr>
          <w:rFonts w:ascii="Arial" w:hAnsi="Arial" w:cs="Arial"/>
        </w:rPr>
        <w:t xml:space="preserve"> with the</w:t>
      </w:r>
      <w:r w:rsidRPr="00F8653A">
        <w:rPr>
          <w:rFonts w:ascii="Arial" w:hAnsi="Arial" w:cs="Arial"/>
        </w:rPr>
        <w:t xml:space="preserve"> </w:t>
      </w:r>
      <w:commentRangeStart w:id="27"/>
      <w:commentRangeStart w:id="28"/>
      <w:r w:rsidRPr="00F8653A">
        <w:rPr>
          <w:rFonts w:ascii="Arial" w:hAnsi="Arial" w:cs="Arial"/>
        </w:rPr>
        <w:t>high</w:t>
      </w:r>
      <w:r w:rsidR="004F75F0">
        <w:rPr>
          <w:rFonts w:ascii="Arial" w:hAnsi="Arial" w:cs="Arial"/>
        </w:rPr>
        <w:t xml:space="preserve">est </w:t>
      </w:r>
      <w:r w:rsidR="005D5884">
        <w:rPr>
          <w:rFonts w:ascii="Arial" w:hAnsi="Arial" w:cs="Arial"/>
        </w:rPr>
        <w:t>heterozygosit</w:t>
      </w:r>
      <w:r w:rsidR="00C1440A">
        <w:rPr>
          <w:rFonts w:ascii="Arial" w:hAnsi="Arial" w:cs="Arial"/>
        </w:rPr>
        <w:t>ies</w:t>
      </w:r>
      <w:r w:rsidRPr="00F8653A">
        <w:rPr>
          <w:rFonts w:ascii="Arial" w:hAnsi="Arial" w:cs="Arial"/>
        </w:rPr>
        <w:t xml:space="preserve"> </w:t>
      </w:r>
      <w:commentRangeEnd w:id="27"/>
      <w:r w:rsidR="005D5884">
        <w:rPr>
          <w:rStyle w:val="CommentReference"/>
        </w:rPr>
        <w:commentReference w:id="27"/>
      </w:r>
      <w:commentRangeEnd w:id="28"/>
      <w:r w:rsidR="0044512F">
        <w:rPr>
          <w:rStyle w:val="CommentReference"/>
        </w:rPr>
        <w:commentReference w:id="28"/>
      </w:r>
      <w:r w:rsidRPr="00F8653A">
        <w:rPr>
          <w:rFonts w:ascii="Arial" w:hAnsi="Arial" w:cs="Arial"/>
        </w:rPr>
        <w:t>as they contain the most information about the shape of the underlying genealogy. For recombining portions of the genome, however, linked sites will not have exact</w:t>
      </w:r>
      <w:r w:rsidR="008059EB" w:rsidRPr="00F8653A">
        <w:rPr>
          <w:rFonts w:ascii="Arial" w:hAnsi="Arial" w:cs="Arial"/>
        </w:rPr>
        <w:t>ly the</w:t>
      </w:r>
      <w:r w:rsidRPr="00F8653A">
        <w:rPr>
          <w:rFonts w:ascii="Arial" w:hAnsi="Arial" w:cs="Arial"/>
        </w:rPr>
        <w:t xml:space="preserve"> same genealogy, but genealogies may be highly correlated. Similar to combining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to decrease statistical noise, combining GEA tests performed on individual markers may increase the power of GEA studies to identify genomic regions that contribute to local adaptation.</w:t>
      </w:r>
      <w:ins w:id="29" w:author="Samuel Yeaman" w:date="2021-06-02T09:40:00Z">
        <w:r w:rsidR="00B04BA6">
          <w:rPr>
            <w:rFonts w:ascii="Arial" w:hAnsi="Arial" w:cs="Arial"/>
          </w:rPr>
          <w:t xml:space="preserve"> </w:t>
        </w:r>
      </w:ins>
    </w:p>
    <w:p w14:paraId="662EB4F8" w14:textId="727A4ED2" w:rsidR="00814CEC" w:rsidRDefault="0032250D" w:rsidP="00AD68E8">
      <w:pPr>
        <w:rPr>
          <w:rFonts w:ascii="Arial" w:hAnsi="Arial" w:cs="Arial"/>
        </w:rPr>
      </w:pPr>
      <w:r w:rsidRPr="00F8653A">
        <w:rPr>
          <w:rFonts w:ascii="Arial" w:hAnsi="Arial" w:cs="Arial"/>
        </w:rPr>
        <w:t xml:space="preserve">In this study, we propose a general method for combining the results of single SNP GEA scores into analysis windows that we call the weighted-Z analysis (WZA). </w:t>
      </w:r>
      <w:r w:rsidR="008059EB" w:rsidRPr="00F8653A">
        <w:rPr>
          <w:rFonts w:ascii="Arial" w:hAnsi="Arial" w:cs="Arial"/>
        </w:rPr>
        <w:t xml:space="preserve">We test the </w:t>
      </w:r>
      <w:r w:rsidR="00FD184E" w:rsidRPr="00F8653A">
        <w:rPr>
          <w:rFonts w:ascii="Arial" w:hAnsi="Arial" w:cs="Arial"/>
        </w:rPr>
        <w:t>efficacy</w:t>
      </w:r>
      <w:r w:rsidR="008059EB" w:rsidRPr="00F8653A">
        <w:rPr>
          <w:rFonts w:ascii="Arial" w:hAnsi="Arial" w:cs="Arial"/>
        </w:rPr>
        <w:t xml:space="preserve"> of WZA using simulations. W</w:t>
      </w:r>
      <w:r w:rsidRPr="00F8653A">
        <w:rPr>
          <w:rFonts w:ascii="Arial" w:hAnsi="Arial" w:cs="Arial"/>
        </w:rPr>
        <w:t xml:space="preserve">e generate datasets modelling a pooled-sequencing experiment where estimates of allele frequency are obtained for numerous </w:t>
      </w:r>
      <w:r w:rsidRPr="00F8653A">
        <w:rPr>
          <w:rFonts w:ascii="Arial" w:hAnsi="Arial" w:cs="Arial"/>
        </w:rPr>
        <w:lastRenderedPageBreak/>
        <w:t>populations across a species’ range.</w:t>
      </w:r>
      <w:r w:rsidR="00664FBE">
        <w:rPr>
          <w:rFonts w:ascii="Arial" w:hAnsi="Arial" w:cs="Arial"/>
        </w:rPr>
        <w:t xml:space="preserve"> Using our simulated data, we compare the performance of WZA </w:t>
      </w:r>
      <w:r w:rsidR="00CE28A1">
        <w:rPr>
          <w:rFonts w:ascii="Arial" w:hAnsi="Arial" w:cs="Arial"/>
        </w:rPr>
        <w:t xml:space="preserve">to </w:t>
      </w:r>
      <w:r w:rsidR="003A0ABA">
        <w:rPr>
          <w:rFonts w:ascii="Arial" w:hAnsi="Arial" w:cs="Arial"/>
        </w:rPr>
        <w:t xml:space="preserve">Kendall’s </w:t>
      </w:r>
      <m:oMath>
        <m:r>
          <w:rPr>
            <w:rFonts w:ascii="Cambria Math" w:hAnsi="Cambria Math" w:cs="Arial"/>
          </w:rPr>
          <m:t>τ</m:t>
        </m:r>
      </m:oMath>
      <w:r w:rsidR="004E7F10">
        <w:rPr>
          <w:rFonts w:ascii="Arial" w:hAnsi="Arial" w:cs="Arial"/>
        </w:rPr>
        <w:t xml:space="preserve"> </w:t>
      </w:r>
      <w:r w:rsidR="00CE28A1">
        <w:rPr>
          <w:rFonts w:ascii="Arial" w:hAnsi="Arial" w:cs="Arial"/>
        </w:rPr>
        <w:t xml:space="preserve">as well as </w:t>
      </w:r>
      <w:r w:rsidR="00CE28A1" w:rsidRPr="00CE28A1">
        <w:rPr>
          <w:rFonts w:ascii="Arial" w:hAnsi="Arial" w:cs="Arial"/>
          <w:i/>
          <w:iCs/>
        </w:rPr>
        <w:t>BayPass</w:t>
      </w:r>
      <w:r w:rsidR="002D1E75">
        <w:rPr>
          <w:rFonts w:ascii="Arial" w:hAnsi="Arial" w:cs="Arial"/>
        </w:rPr>
        <w:t xml:space="preserve"> (Gautier 201</w:t>
      </w:r>
      <w:r w:rsidR="00F45315">
        <w:rPr>
          <w:rFonts w:ascii="Arial" w:hAnsi="Arial" w:cs="Arial"/>
        </w:rPr>
        <w:t>5</w:t>
      </w:r>
      <w:r w:rsidR="002D1E75">
        <w:rPr>
          <w:rFonts w:ascii="Arial" w:hAnsi="Arial" w:cs="Arial"/>
        </w:rPr>
        <w:t>)</w:t>
      </w:r>
      <w:r w:rsidR="002D1E75">
        <w:rPr>
          <w:rFonts w:ascii="Arial" w:hAnsi="Arial" w:cs="Arial"/>
          <w:i/>
          <w:iCs/>
        </w:rPr>
        <w:t>,</w:t>
      </w:r>
      <w:r w:rsidR="00CE28A1">
        <w:rPr>
          <w:rFonts w:ascii="Arial" w:hAnsi="Arial" w:cs="Arial"/>
        </w:rPr>
        <w:t xml:space="preserve"> </w:t>
      </w:r>
      <w:r w:rsidR="00FC28CD">
        <w:rPr>
          <w:rFonts w:ascii="Arial" w:hAnsi="Arial" w:cs="Arial"/>
        </w:rPr>
        <w:t xml:space="preserve">as it is a widely used approach </w:t>
      </w:r>
      <w:r w:rsidR="00461426">
        <w:rPr>
          <w:rFonts w:ascii="Arial" w:hAnsi="Arial" w:cs="Arial"/>
        </w:rPr>
        <w:t xml:space="preserve">that </w:t>
      </w:r>
      <w:r w:rsidR="00FC28CD">
        <w:rPr>
          <w:rFonts w:ascii="Arial" w:hAnsi="Arial" w:cs="Arial"/>
        </w:rPr>
        <w:t>correct</w:t>
      </w:r>
      <w:r w:rsidR="00461426">
        <w:rPr>
          <w:rFonts w:ascii="Arial" w:hAnsi="Arial" w:cs="Arial"/>
        </w:rPr>
        <w:t>s</w:t>
      </w:r>
      <w:r w:rsidR="00FC28CD">
        <w:rPr>
          <w:rFonts w:ascii="Arial" w:hAnsi="Arial" w:cs="Arial"/>
        </w:rPr>
        <w:t xml:space="preserve"> for population structure in GEA studies.</w:t>
      </w:r>
      <w:r w:rsidR="00FE20A3">
        <w:rPr>
          <w:rFonts w:ascii="Arial" w:hAnsi="Arial" w:cs="Arial"/>
        </w:rPr>
        <w:t xml:space="preserve"> </w:t>
      </w:r>
      <w:r w:rsidR="00EC62BC">
        <w:rPr>
          <w:rFonts w:ascii="Arial" w:hAnsi="Arial" w:cs="Arial"/>
        </w:rPr>
        <w:t xml:space="preserve">Additionally, we </w:t>
      </w:r>
      <w:r w:rsidR="00FE20A3">
        <w:rPr>
          <w:rFonts w:ascii="Arial" w:hAnsi="Arial" w:cs="Arial"/>
        </w:rPr>
        <w:t>compare WZA to another window-based GEA approach that was proposed by Yeaman et al</w:t>
      </w:r>
      <w:ins w:id="30" w:author="Michael Whitlock" w:date="2021-05-28T16:15:00Z">
        <w:r w:rsidR="005D5884">
          <w:rPr>
            <w:rFonts w:ascii="Arial" w:hAnsi="Arial" w:cs="Arial"/>
          </w:rPr>
          <w:t>.</w:t>
        </w:r>
      </w:ins>
      <w:r w:rsidR="00FE20A3">
        <w:rPr>
          <w:rFonts w:ascii="Arial" w:hAnsi="Arial" w:cs="Arial"/>
        </w:rPr>
        <w:t xml:space="preserve"> (2016). W</w:t>
      </w:r>
      <w:r w:rsidRPr="00F8653A">
        <w:rPr>
          <w:rFonts w:ascii="Arial" w:hAnsi="Arial" w:cs="Arial"/>
        </w:rPr>
        <w:t>e</w:t>
      </w:r>
      <w:r w:rsidR="0044494C">
        <w:rPr>
          <w:rFonts w:ascii="Arial" w:hAnsi="Arial" w:cs="Arial"/>
        </w:rPr>
        <w:t xml:space="preserve"> found</w:t>
      </w:r>
      <w:r w:rsidRPr="00F8653A">
        <w:rPr>
          <w:rFonts w:ascii="Arial" w:hAnsi="Arial" w:cs="Arial"/>
        </w:rPr>
        <w:t xml:space="preserve"> that the WZA is particularly useful when GEA analys</w:t>
      </w:r>
      <w:r w:rsidR="007004AD">
        <w:rPr>
          <w:rFonts w:ascii="Arial" w:hAnsi="Arial" w:cs="Arial"/>
        </w:rPr>
        <w:t>i</w:t>
      </w:r>
      <w:r w:rsidRPr="00F8653A">
        <w:rPr>
          <w:rFonts w:ascii="Arial" w:hAnsi="Arial" w:cs="Arial"/>
        </w:rPr>
        <w:t xml:space="preserve">s </w:t>
      </w:r>
      <w:r w:rsidR="007004AD">
        <w:rPr>
          <w:rFonts w:ascii="Arial" w:hAnsi="Arial" w:cs="Arial"/>
        </w:rPr>
        <w:t xml:space="preserve">is performed on small samples and when results for individual </w:t>
      </w:r>
      <w:r w:rsidRPr="00F8653A">
        <w:rPr>
          <w:rFonts w:ascii="Arial" w:hAnsi="Arial" w:cs="Arial"/>
        </w:rPr>
        <w:t xml:space="preserve">SNPs are </w:t>
      </w:r>
      <w:r w:rsidR="00BE7418">
        <w:rPr>
          <w:rFonts w:ascii="Arial" w:hAnsi="Arial" w:cs="Arial"/>
        </w:rPr>
        <w:t xml:space="preserve">statistically </w:t>
      </w:r>
      <w:r w:rsidRPr="00F8653A">
        <w:rPr>
          <w:rFonts w:ascii="Arial" w:hAnsi="Arial" w:cs="Arial"/>
        </w:rPr>
        <w:t>noisy. We re-</w:t>
      </w:r>
      <w:r w:rsidR="00F657F7">
        <w:rPr>
          <w:rFonts w:ascii="Arial" w:hAnsi="Arial" w:cs="Arial"/>
        </w:rPr>
        <w:t xml:space="preserve">analyze </w:t>
      </w:r>
      <w:r w:rsidRPr="00F8653A">
        <w:rPr>
          <w:rFonts w:ascii="Arial" w:hAnsi="Arial" w:cs="Arial"/>
        </w:rPr>
        <w:t>previously published lodgepole pine data using the WZA and find several candidate loci that were not identified using the methods of the original study.</w:t>
      </w:r>
    </w:p>
    <w:p w14:paraId="2B5E2092" w14:textId="77777777" w:rsidR="00814CEC" w:rsidRDefault="00814CEC">
      <w:pPr>
        <w:snapToGrid/>
        <w:spacing w:before="0"/>
        <w:rPr>
          <w:rFonts w:ascii="Arial" w:hAnsi="Arial" w:cs="Arial"/>
        </w:rPr>
      </w:pPr>
      <w:r>
        <w:rPr>
          <w:rFonts w:ascii="Arial" w:hAnsi="Arial" w:cs="Arial"/>
        </w:rPr>
        <w:br w:type="page"/>
      </w:r>
    </w:p>
    <w:p w14:paraId="28E18202" w14:textId="77777777" w:rsidR="000B456F" w:rsidRPr="00F8653A" w:rsidRDefault="0032250D" w:rsidP="00AD68E8">
      <w:pPr>
        <w:pStyle w:val="Heading1"/>
        <w:rPr>
          <w:rFonts w:ascii="Arial" w:hAnsi="Arial" w:cs="Arial"/>
        </w:rPr>
      </w:pPr>
      <w:bookmarkStart w:id="31" w:name="the-weighted-z-analysis"/>
      <w:r w:rsidRPr="00F8653A">
        <w:rPr>
          <w:rFonts w:ascii="Arial" w:hAnsi="Arial" w:cs="Arial"/>
        </w:rPr>
        <w:lastRenderedPageBreak/>
        <w:t>The Weighted-</w:t>
      </w:r>
      <w:r w:rsidRPr="00F8653A">
        <w:rPr>
          <w:rFonts w:ascii="Arial" w:hAnsi="Arial" w:cs="Arial"/>
          <w:i/>
          <w:iCs/>
        </w:rPr>
        <w:t>Z</w:t>
      </w:r>
      <w:r w:rsidRPr="00F8653A">
        <w:rPr>
          <w:rFonts w:ascii="Arial" w:hAnsi="Arial" w:cs="Arial"/>
        </w:rPr>
        <w:t xml:space="preserve"> Analysis</w:t>
      </w:r>
      <w:bookmarkEnd w:id="31"/>
    </w:p>
    <w:p w14:paraId="6AD6C36C" w14:textId="37C35C79" w:rsidR="00A5623F" w:rsidRPr="00F8653A" w:rsidRDefault="0032250D" w:rsidP="00FE7BFE">
      <w:pPr>
        <w:rPr>
          <w:rFonts w:ascii="Arial" w:hAnsi="Arial" w:cs="Arial"/>
        </w:rPr>
      </w:pPr>
      <w:r w:rsidRPr="00F8653A">
        <w:rPr>
          <w:rFonts w:ascii="Arial" w:hAnsi="Arial" w:cs="Arial"/>
        </w:rPr>
        <w:t>In this study, we propose the Weighted-Z Analysis (hereafter, the WZA) for combining information across linked sites in the context of GEA studies. The WZA uses the weighted-Z test</w:t>
      </w:r>
      <w:del w:id="32" w:author="Samuel Yeaman" w:date="2021-06-02T09:51:00Z">
        <w:r w:rsidRPr="00F8653A" w:rsidDel="00B04BA6">
          <w:rPr>
            <w:rFonts w:ascii="Arial" w:hAnsi="Arial" w:cs="Arial"/>
          </w:rPr>
          <w:delText>, a test</w:delText>
        </w:r>
      </w:del>
      <w:r w:rsidRPr="00F8653A">
        <w:rPr>
          <w:rFonts w:ascii="Arial" w:hAnsi="Arial" w:cs="Arial"/>
        </w:rPr>
        <w:t xml:space="preserve"> from the meta-analysis literature that combines </w:t>
      </w:r>
      <w:r w:rsidRPr="00F8653A">
        <w:rPr>
          <w:rFonts w:ascii="Arial" w:hAnsi="Arial" w:cs="Arial"/>
          <w:i/>
        </w:rPr>
        <w:t>p</w:t>
      </w:r>
      <w:r w:rsidRPr="00F8653A">
        <w:rPr>
          <w:rFonts w:ascii="Arial" w:hAnsi="Arial" w:cs="Arial"/>
        </w:rPr>
        <w:t>-values from multiple independent hypothesis tests into a single score</w:t>
      </w:r>
      <w:r w:rsidR="000D419D">
        <w:rPr>
          <w:rFonts w:ascii="Arial" w:hAnsi="Arial" w:cs="Arial"/>
        </w:rPr>
        <w:t xml:space="preserve"> (Mosteller and Bush 1954; Liptak 1958; Stouffer et al. 1949)</w:t>
      </w:r>
      <w:r w:rsidRPr="00F8653A">
        <w:rPr>
          <w:rFonts w:ascii="Arial" w:hAnsi="Arial" w:cs="Arial"/>
        </w:rPr>
        <w:t xml:space="preserve">. In the weighted-Z test, each of the </w:t>
      </w:r>
      <m:oMath>
        <m:r>
          <w:rPr>
            <w:rFonts w:ascii="Cambria Math" w:hAnsi="Cambria Math" w:cs="Arial"/>
          </w:rPr>
          <m:t>n</m:t>
        </m:r>
      </m:oMath>
      <w:r w:rsidRPr="00F8653A">
        <w:rPr>
          <w:rFonts w:ascii="Arial" w:hAnsi="Arial" w:cs="Arial"/>
        </w:rPr>
        <w:t xml:space="preserve"> independent tests is given a weight that is proportional to the inverse of its error variance (Whitlock 2005). </w:t>
      </w:r>
      <w:r w:rsidR="00FE7BFE">
        <w:rPr>
          <w:rFonts w:ascii="Arial" w:hAnsi="Arial" w:cs="Arial"/>
        </w:rPr>
        <w:t>I</w:t>
      </w:r>
      <w:r w:rsidRPr="00F8653A">
        <w:rPr>
          <w:rFonts w:ascii="Arial" w:hAnsi="Arial" w:cs="Arial"/>
        </w:rPr>
        <w:t>n the WZA</w:t>
      </w:r>
      <w:ins w:id="33" w:author="Michael Whitlock" w:date="2021-05-28T17:13:00Z">
        <w:r w:rsidR="00FE7BFE">
          <w:rPr>
            <w:rFonts w:ascii="Arial" w:hAnsi="Arial" w:cs="Arial"/>
          </w:rPr>
          <w:t>,</w:t>
        </w:r>
      </w:ins>
      <w:r w:rsidRPr="00F8653A">
        <w:rPr>
          <w:rFonts w:ascii="Arial" w:hAnsi="Arial" w:cs="Arial"/>
        </w:rPr>
        <w:t xml:space="preserve"> we use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r>
          <w:rPr>
            <w:rFonts w:ascii="Cambria Math" w:hAnsi="Cambria Math" w:cs="Arial"/>
          </w:rPr>
          <m:t xml:space="preserve">, </m:t>
        </m:r>
      </m:oMath>
      <w:r w:rsidRPr="00F8653A">
        <w:rPr>
          <w:rFonts w:ascii="Arial" w:hAnsi="Arial" w:cs="Arial"/>
        </w:rPr>
        <w:t xml:space="preserve">a marker’s </w:t>
      </w:r>
      <w:r w:rsidR="005B46E4">
        <w:rPr>
          <w:rFonts w:ascii="Arial" w:hAnsi="Arial" w:cs="Arial"/>
        </w:rPr>
        <w:t>expected heterozygosity</w:t>
      </w:r>
      <w:r w:rsidR="00FE7BFE">
        <w:rPr>
          <w:rFonts w:ascii="Arial" w:hAnsi="Arial" w:cs="Arial"/>
        </w:rPr>
        <w:t>,</w:t>
      </w:r>
      <w:r w:rsidRPr="00F8653A">
        <w:rPr>
          <w:rFonts w:ascii="Arial" w:hAnsi="Arial" w:cs="Arial"/>
        </w:rPr>
        <w:t xml:space="preserve"> to determine </w:t>
      </w:r>
      <w:r w:rsidR="005B46E4">
        <w:rPr>
          <w:rFonts w:ascii="Arial" w:hAnsi="Arial" w:cs="Arial"/>
        </w:rPr>
        <w:t xml:space="preserve">these </w:t>
      </w:r>
      <w:r w:rsidRPr="00F8653A">
        <w:rPr>
          <w:rFonts w:ascii="Arial" w:hAnsi="Arial" w:cs="Arial"/>
        </w:rPr>
        <w:t xml:space="preserve">weights. </w:t>
      </w:r>
      <w:commentRangeStart w:id="34"/>
      <w:commentRangeStart w:id="35"/>
      <w:r w:rsidRPr="00F8653A">
        <w:rPr>
          <w:rFonts w:ascii="Arial" w:hAnsi="Arial" w:cs="Arial"/>
        </w:rPr>
        <w:t xml:space="preserve">At a given polymorphic site, we denote the average frequency of the minor allele across populations as </w:t>
      </w:r>
      <m:oMath>
        <m:bar>
          <m:barPr>
            <m:pos m:val="top"/>
            <m:ctrlPr>
              <w:rPr>
                <w:rFonts w:ascii="Cambria Math" w:hAnsi="Cambria Math" w:cs="Arial"/>
              </w:rPr>
            </m:ctrlPr>
          </m:barPr>
          <m:e>
            <m:r>
              <w:rPr>
                <w:rFonts w:ascii="Cambria Math" w:hAnsi="Cambria Math" w:cs="Arial"/>
              </w:rPr>
              <m:t>p</m:t>
            </m:r>
          </m:e>
        </m:bar>
      </m:oMath>
      <w:r w:rsidRPr="00F8653A">
        <w:rPr>
          <w:rFonts w:ascii="Arial" w:hAnsi="Arial" w:cs="Arial"/>
        </w:rPr>
        <w:t xml:space="preserve"> (</w:t>
      </w:r>
      <m:oMath>
        <m:bar>
          <m:barPr>
            <m:pos m:val="top"/>
            <m:ctrlPr>
              <w:rPr>
                <w:rFonts w:ascii="Cambria Math" w:hAnsi="Cambria Math" w:cs="Arial"/>
              </w:rPr>
            </m:ctrlPr>
          </m:barPr>
          <m:e>
            <m:r>
              <w:rPr>
                <w:rFonts w:ascii="Cambria Math" w:hAnsi="Cambria Math" w:cs="Arial"/>
              </w:rPr>
              <m:t>q</m:t>
            </m:r>
          </m:e>
        </m:bar>
      </m:oMath>
      <w:r w:rsidRPr="00F8653A">
        <w:rPr>
          <w:rFonts w:ascii="Arial" w:hAnsi="Arial" w:cs="Arial"/>
        </w:rPr>
        <w:t xml:space="preserve"> corresponds to </w:t>
      </w:r>
      <w:r w:rsidR="001E16ED" w:rsidRPr="00F8653A">
        <w:rPr>
          <w:rFonts w:ascii="Arial" w:hAnsi="Arial" w:cs="Arial"/>
        </w:rPr>
        <w:t xml:space="preserve">the frequency of </w:t>
      </w:r>
      <w:r w:rsidRPr="00F8653A">
        <w:rPr>
          <w:rFonts w:ascii="Arial" w:hAnsi="Arial" w:cs="Arial"/>
        </w:rPr>
        <w:t>the major allele).</w:t>
      </w:r>
      <w:r w:rsidR="008059EB" w:rsidRPr="00F8653A">
        <w:rPr>
          <w:rFonts w:ascii="Arial" w:hAnsi="Arial" w:cs="Arial"/>
        </w:rPr>
        <w:t xml:space="preserve"> </w:t>
      </w:r>
      <w:r w:rsidRPr="00F8653A">
        <w:rPr>
          <w:rFonts w:ascii="Arial" w:hAnsi="Arial" w:cs="Arial"/>
        </w:rPr>
        <w:t xml:space="preserve"> </w:t>
      </w:r>
      <w:r w:rsidR="00F942CA" w:rsidRPr="00FE7BFE">
        <w:rPr>
          <w:rFonts w:ascii="Arial" w:hAnsi="Arial" w:cs="Arial"/>
        </w:rPr>
        <w:t xml:space="preserve">Sites with </w:t>
      </w:r>
      <w:r w:rsidR="00FE7BFE" w:rsidRPr="00FE7BFE">
        <w:rPr>
          <w:rFonts w:ascii="Arial" w:hAnsi="Arial" w:cs="Arial"/>
        </w:rPr>
        <w:t>lower</w:t>
      </w:r>
      <w:r w:rsidR="00F942CA" w:rsidRPr="00FE7BFE">
        <w:rPr>
          <w:rFonts w:ascii="Arial" w:hAnsi="Arial" w:cs="Arial"/>
        </w:rPr>
        <w:t xml:space="preserve"> values of </w:t>
      </w:r>
      <w:r w:rsidR="007D2E08" w:rsidRPr="00FE7BFE">
        <w:rPr>
          <w:rFonts w:ascii="Arial" w:hAnsi="Arial" w:cs="Arial"/>
        </w:rPr>
        <w:t xml:space="preserv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oMath>
      <w:r w:rsidR="007D2E08" w:rsidRPr="00FE7BFE">
        <w:rPr>
          <w:rFonts w:ascii="Arial" w:eastAsiaTheme="minorEastAsia" w:hAnsi="Arial" w:cs="Arial"/>
        </w:rPr>
        <w:t xml:space="preserve"> </w:t>
      </w:r>
      <w:r w:rsidR="00F942CA" w:rsidRPr="00FE7BFE">
        <w:rPr>
          <w:rFonts w:ascii="Arial" w:eastAsiaTheme="minorEastAsia" w:hAnsi="Arial" w:cs="Arial"/>
        </w:rPr>
        <w:t xml:space="preserve">will </w:t>
      </w:r>
      <w:r w:rsidR="00FE7BFE" w:rsidRPr="00FE7BFE">
        <w:rPr>
          <w:rFonts w:ascii="Arial" w:eastAsiaTheme="minorEastAsia" w:hAnsi="Arial" w:cs="Arial"/>
        </w:rPr>
        <w:t xml:space="preserve">have a greater relative </w:t>
      </w:r>
      <w:r w:rsidR="008860C2">
        <w:rPr>
          <w:rFonts w:ascii="Arial" w:eastAsiaTheme="minorEastAsia" w:hAnsi="Arial" w:cs="Arial"/>
        </w:rPr>
        <w:t>error in estimates of local allele frequency</w:t>
      </w:r>
      <w:r w:rsidR="00FE7BFE" w:rsidRPr="00FE7BFE">
        <w:rPr>
          <w:rFonts w:ascii="Arial" w:eastAsiaTheme="minorEastAsia" w:hAnsi="Arial" w:cs="Arial"/>
        </w:rPr>
        <w:t xml:space="preserve"> than will sites with higher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oMath>
      <w:r w:rsidR="008860C2">
        <w:rPr>
          <w:rFonts w:ascii="Arial" w:eastAsiaTheme="minorEastAsia" w:hAnsi="Arial" w:cs="Arial"/>
        </w:rPr>
        <w:t xml:space="preserve">, causing greater relative error and bias in estimates of the correlation between allele frequency and an environmental variable. </w:t>
      </w:r>
      <w:commentRangeEnd w:id="34"/>
      <w:r w:rsidR="00B04BA6">
        <w:rPr>
          <w:rStyle w:val="CommentReference"/>
        </w:rPr>
        <w:commentReference w:id="34"/>
      </w:r>
      <w:commentRangeEnd w:id="35"/>
      <w:r w:rsidR="003D2FF6">
        <w:rPr>
          <w:rStyle w:val="CommentReference"/>
        </w:rPr>
        <w:commentReference w:id="35"/>
      </w:r>
      <w:r w:rsidR="00FE7BFE" w:rsidRPr="00FE7BFE">
        <w:rPr>
          <w:rFonts w:ascii="Arial" w:eastAsiaTheme="minorEastAsia" w:hAnsi="Arial" w:cs="Arial"/>
        </w:rPr>
        <w:t xml:space="preserve"> </w:t>
      </w:r>
      <w:r w:rsidR="008860C2">
        <w:rPr>
          <w:rFonts w:ascii="Arial" w:eastAsiaTheme="minorEastAsia" w:hAnsi="Arial" w:cs="Arial"/>
        </w:rPr>
        <w:t>In</w:t>
      </w:r>
      <w:r w:rsidR="00FE7BFE" w:rsidRPr="00FE7BFE">
        <w:rPr>
          <w:rFonts w:ascii="Arial" w:eastAsiaTheme="minorEastAsia" w:hAnsi="Arial" w:cs="Arial"/>
        </w:rPr>
        <w:t xml:space="preserve"> order to capture this effect approximately we </w:t>
      </w:r>
      <w:commentRangeStart w:id="36"/>
      <w:r w:rsidR="00FE7BFE" w:rsidRPr="00FE7BFE">
        <w:rPr>
          <w:rFonts w:ascii="Arial" w:eastAsiaTheme="minorEastAsia" w:hAnsi="Arial" w:cs="Arial"/>
        </w:rPr>
        <w:t xml:space="preserve">use the same weights </w:t>
      </w:r>
      <w:commentRangeEnd w:id="36"/>
      <w:r w:rsidR="00B04BA6">
        <w:rPr>
          <w:rStyle w:val="CommentReference"/>
        </w:rPr>
        <w:commentReference w:id="36"/>
      </w:r>
      <w:r w:rsidR="00FE7BFE" w:rsidRPr="00FE7BFE">
        <w:rPr>
          <w:rFonts w:ascii="Arial" w:eastAsiaTheme="minorEastAsia" w:hAnsi="Arial" w:cs="Arial"/>
        </w:rPr>
        <w:t>as used by Weir and Cockerham (1984)</w:t>
      </w:r>
      <w:ins w:id="37" w:author="Tom Booker" w:date="2021-06-04T15:01:00Z">
        <w:r w:rsidR="004A26AC" w:rsidRPr="004A26AC">
          <w:rPr>
            <w:rFonts w:ascii="Arial" w:eastAsiaTheme="minorEastAsia" w:hAnsi="Arial" w:cs="Arial"/>
          </w:rPr>
          <w:t xml:space="preserve"> </w:t>
        </w:r>
        <w:r w:rsidR="004A26AC">
          <w:rPr>
            <w:rFonts w:ascii="Arial" w:eastAsiaTheme="minorEastAsia" w:hAnsi="Arial" w:cs="Arial"/>
          </w:rPr>
          <w:t xml:space="preserve">(i.e., </w:t>
        </w:r>
      </w:ins>
      <m:oMath>
        <m:bar>
          <m:barPr>
            <m:pos m:val="top"/>
            <m:ctrlPr>
              <w:ins w:id="38" w:author="Tom Booker" w:date="2021-06-04T15:01:00Z">
                <w:rPr>
                  <w:rFonts w:ascii="Cambria Math" w:hAnsi="Cambria Math" w:cs="Arial"/>
                </w:rPr>
              </w:ins>
            </m:ctrlPr>
          </m:barPr>
          <m:e>
            <m:r>
              <w:ins w:id="39" w:author="Tom Booker" w:date="2021-06-04T15:01:00Z">
                <w:rPr>
                  <w:rFonts w:ascii="Cambria Math" w:hAnsi="Cambria Math" w:cs="Arial"/>
                </w:rPr>
                <m:t>p</m:t>
              </w:ins>
            </m:r>
          </m:e>
        </m:bar>
        <m:acc>
          <m:accPr>
            <m:chr m:val="̅"/>
            <m:ctrlPr>
              <w:ins w:id="40" w:author="Tom Booker" w:date="2021-06-04T15:01:00Z">
                <w:rPr>
                  <w:rFonts w:ascii="Cambria Math" w:hAnsi="Cambria Math" w:cs="Arial"/>
                  <w:i/>
                </w:rPr>
              </w:ins>
            </m:ctrlPr>
          </m:accPr>
          <m:e>
            <m:r>
              <w:ins w:id="41" w:author="Tom Booker" w:date="2021-06-04T15:01:00Z">
                <w:rPr>
                  <w:rFonts w:ascii="Cambria Math" w:hAnsi="Cambria Math" w:cs="Arial"/>
                </w:rPr>
                <m:t>q</m:t>
              </w:ins>
            </m:r>
          </m:e>
        </m:acc>
      </m:oMath>
      <w:ins w:id="42" w:author="Tom Booker" w:date="2021-06-04T15:01:00Z">
        <w:r w:rsidR="004A26AC">
          <w:rPr>
            <w:rFonts w:ascii="Arial" w:eastAsiaTheme="minorEastAsia" w:hAnsi="Arial" w:cs="Arial"/>
          </w:rPr>
          <w:t xml:space="preserve">) </w:t>
        </w:r>
      </w:ins>
      <w:r w:rsidR="00FE7BFE" w:rsidRPr="00FE7BFE">
        <w:rPr>
          <w:rFonts w:ascii="Arial" w:eastAsiaTheme="minorEastAsia" w:hAnsi="Arial" w:cs="Arial"/>
        </w:rPr>
        <w:t xml:space="preserve"> to combine estimates of </w:t>
      </w:r>
      <w:r w:rsidR="00FE7BFE" w:rsidRPr="00FE7BFE">
        <w:rPr>
          <w:rFonts w:ascii="Arial" w:eastAsiaTheme="minorEastAsia" w:hAnsi="Arial" w:cs="Arial"/>
          <w:i/>
          <w:iCs/>
        </w:rPr>
        <w:t>F</w:t>
      </w:r>
      <w:r w:rsidR="00FE7BFE" w:rsidRPr="00FE7BFE">
        <w:rPr>
          <w:rFonts w:ascii="Arial" w:eastAsiaTheme="minorEastAsia" w:hAnsi="Arial" w:cs="Arial"/>
          <w:i/>
          <w:iCs/>
          <w:vertAlign w:val="subscript"/>
        </w:rPr>
        <w:t>ST</w:t>
      </w:r>
      <w:r w:rsidR="00FE7BFE" w:rsidRPr="00FE7BFE">
        <w:rPr>
          <w:rFonts w:ascii="Arial" w:eastAsiaTheme="minorEastAsia" w:hAnsi="Arial" w:cs="Arial"/>
        </w:rPr>
        <w:t xml:space="preserve"> across sites. </w:t>
      </w:r>
    </w:p>
    <w:p w14:paraId="6E45607D" w14:textId="469EC981" w:rsidR="000B456F" w:rsidRPr="00F8653A" w:rsidRDefault="0032250D" w:rsidP="00AD68E8">
      <w:pPr>
        <w:rPr>
          <w:rFonts w:ascii="Arial" w:hAnsi="Arial" w:cs="Arial"/>
        </w:rPr>
      </w:pPr>
      <w:r w:rsidRPr="00F8653A">
        <w:rPr>
          <w:rFonts w:ascii="Arial" w:hAnsi="Arial" w:cs="Arial"/>
        </w:rPr>
        <w:t xml:space="preserve">We combine information from </w:t>
      </w:r>
      <w:r w:rsidR="009A4210">
        <w:rPr>
          <w:rFonts w:ascii="Arial" w:hAnsi="Arial" w:cs="Arial"/>
        </w:rPr>
        <w:t xml:space="preserve">biallelic </w:t>
      </w:r>
      <w:r w:rsidRPr="00F8653A">
        <w:rPr>
          <w:rFonts w:ascii="Arial" w:hAnsi="Arial" w:cs="Arial"/>
        </w:rPr>
        <w:t>markers (typically SNPs) present in a focal genomic region into a single weighted-Z score (</w:t>
      </w:r>
      <m:oMath>
        <m:sSub>
          <m:sSubPr>
            <m:ctrlPr>
              <w:rPr>
                <w:rFonts w:ascii="Cambria Math" w:hAnsi="Cambria Math" w:cs="Arial"/>
              </w:rPr>
            </m:ctrlPr>
          </m:sSubPr>
          <m:e>
            <m:r>
              <w:rPr>
                <w:rFonts w:ascii="Cambria Math" w:hAnsi="Cambria Math" w:cs="Arial"/>
              </w:rPr>
              <m:t>Z</m:t>
            </m:r>
          </m:e>
          <m:sub>
            <m:r>
              <w:rPr>
                <w:rFonts w:ascii="Cambria Math" w:hAnsi="Cambria Math" w:cs="Arial"/>
              </w:rPr>
              <m:t>W</m:t>
            </m:r>
          </m:sub>
        </m:sSub>
      </m:oMath>
      <w:r w:rsidRPr="00F8653A">
        <w:rPr>
          <w:rFonts w:ascii="Arial" w:hAnsi="Arial" w:cs="Arial"/>
        </w:rPr>
        <w:t xml:space="preserve">). The genomic region in question could be a gene or genomic analysis window. We calculate </w:t>
      </w:r>
      <m:oMath>
        <m:sSub>
          <m:sSubPr>
            <m:ctrlPr>
              <w:rPr>
                <w:rFonts w:ascii="Cambria Math" w:hAnsi="Cambria Math" w:cs="Arial"/>
              </w:rPr>
            </m:ctrlPr>
          </m:sSubPr>
          <m:e>
            <m:r>
              <w:rPr>
                <w:rFonts w:ascii="Cambria Math" w:hAnsi="Cambria Math" w:cs="Arial"/>
              </w:rPr>
              <m:t>Z</m:t>
            </m:r>
          </m:e>
          <m:sub>
            <m:r>
              <w:rPr>
                <w:rFonts w:ascii="Cambria Math" w:hAnsi="Cambria Math" w:cs="Arial"/>
              </w:rPr>
              <m:t>W,k</m:t>
            </m:r>
          </m:sub>
        </m:sSub>
      </m:oMath>
      <w:r w:rsidRPr="00F8653A">
        <w:rPr>
          <w:rFonts w:ascii="Arial" w:hAnsi="Arial" w:cs="Arial"/>
        </w:rPr>
        <w:t xml:space="preserve"> for genomic region </w:t>
      </w:r>
      <w:r w:rsidRPr="00F8653A">
        <w:rPr>
          <w:rFonts w:ascii="Arial" w:hAnsi="Arial" w:cs="Arial"/>
          <w:i/>
        </w:rPr>
        <w:t>k</w:t>
      </w:r>
      <w:r w:rsidRPr="00F8653A">
        <w:rPr>
          <w:rFonts w:ascii="Arial" w:hAnsi="Arial" w:cs="Arial"/>
        </w:rPr>
        <w:t xml:space="preserve">, which contains </w:t>
      </w:r>
      <w:r w:rsidRPr="00F8653A">
        <w:rPr>
          <w:rFonts w:ascii="Arial" w:hAnsi="Arial" w:cs="Arial"/>
          <w:i/>
        </w:rPr>
        <w:t>n</w:t>
      </w:r>
      <w:r w:rsidRPr="00F8653A">
        <w:rPr>
          <w:rFonts w:ascii="Arial" w:hAnsi="Arial" w:cs="Arial"/>
        </w:rPr>
        <w:t xml:space="preserve"> SNPs as</w:t>
      </w:r>
    </w:p>
    <w:p w14:paraId="76938C79" w14:textId="12A4E428" w:rsidR="000B456F" w:rsidRPr="00F8653A" w:rsidRDefault="00B63902" w:rsidP="009F7B60">
      <w:pPr>
        <w:jc w:val="right"/>
        <w:rPr>
          <w:rFonts w:ascii="Arial" w:hAnsi="Arial" w:cs="Arial"/>
        </w:rPr>
      </w:pPr>
      <m:oMath>
        <m:sSub>
          <m:sSubPr>
            <m:ctrlPr>
              <w:rPr>
                <w:rFonts w:ascii="Cambria Math" w:hAnsi="Cambria Math" w:cs="Arial"/>
                <w:sz w:val="32"/>
                <w:szCs w:val="32"/>
              </w:rPr>
            </m:ctrlPr>
          </m:sSubPr>
          <m:e>
            <m:r>
              <w:rPr>
                <w:rFonts w:ascii="Cambria Math" w:hAnsi="Cambria Math" w:cs="Arial"/>
                <w:sz w:val="32"/>
                <w:szCs w:val="32"/>
              </w:rPr>
              <m:t>Z</m:t>
            </m:r>
          </m:e>
          <m:sub>
            <m:r>
              <w:rPr>
                <w:rFonts w:ascii="Cambria Math" w:hAnsi="Cambria Math" w:cs="Arial"/>
                <w:sz w:val="32"/>
                <w:szCs w:val="32"/>
              </w:rPr>
              <m:t>W</m:t>
            </m:r>
            <m:r>
              <m:rPr>
                <m:sty m:val="p"/>
              </m:rPr>
              <w:rPr>
                <w:rFonts w:ascii="Cambria Math" w:hAnsi="Cambria Math" w:cs="Arial"/>
                <w:sz w:val="32"/>
                <w:szCs w:val="32"/>
              </w:rPr>
              <m:t>,</m:t>
            </m:r>
            <m:r>
              <w:rPr>
                <w:rFonts w:ascii="Cambria Math" w:hAnsi="Cambria Math" w:cs="Arial"/>
                <w:sz w:val="32"/>
                <w:szCs w:val="32"/>
              </w:rPr>
              <m:t>k</m:t>
            </m:r>
          </m:sub>
        </m:sSub>
        <m:r>
          <m:rPr>
            <m:sty m:val="p"/>
          </m:rPr>
          <w:rPr>
            <w:rFonts w:ascii="Cambria Math" w:hAnsi="Cambria Math" w:cs="Arial"/>
            <w:sz w:val="32"/>
            <w:szCs w:val="32"/>
          </w:rPr>
          <m:t>=</m:t>
        </m:r>
        <m:f>
          <m:fPr>
            <m:ctrlPr>
              <w:rPr>
                <w:rFonts w:ascii="Cambria Math" w:hAnsi="Cambria Math" w:cs="Arial"/>
                <w:sz w:val="32"/>
                <w:szCs w:val="32"/>
              </w:rPr>
            </m:ctrlPr>
          </m:fPr>
          <m:num>
            <m:nary>
              <m:naryPr>
                <m:chr m:val="∑"/>
                <m:limLoc m:val="undOvr"/>
                <m:ctrlPr>
                  <w:rPr>
                    <w:rFonts w:ascii="Cambria Math" w:hAnsi="Cambria Math" w:cs="Arial"/>
                    <w:sz w:val="32"/>
                    <w:szCs w:val="32"/>
                  </w:rPr>
                </m:ctrlPr>
              </m:naryPr>
              <m:sub>
                <m:r>
                  <w:rPr>
                    <w:rFonts w:ascii="Cambria Math" w:hAnsi="Cambria Math" w:cs="Arial"/>
                    <w:sz w:val="32"/>
                    <w:szCs w:val="32"/>
                  </w:rPr>
                  <m:t>i</m:t>
                </m:r>
                <m:r>
                  <m:rPr>
                    <m:sty m:val="p"/>
                  </m:rPr>
                  <w:rPr>
                    <w:rFonts w:ascii="Cambria Math" w:hAnsi="Cambria Math" w:cs="Arial"/>
                    <w:sz w:val="32"/>
                    <w:szCs w:val="32"/>
                  </w:rPr>
                  <m:t>=1</m:t>
                </m:r>
              </m:sub>
              <m:sup>
                <m:r>
                  <w:rPr>
                    <w:rFonts w:ascii="Cambria Math" w:hAnsi="Cambria Math" w:cs="Arial"/>
                    <w:sz w:val="32"/>
                    <w:szCs w:val="32"/>
                  </w:rPr>
                  <m:t>n</m:t>
                </m:r>
              </m:sup>
              <m:e>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p</m:t>
                        </m:r>
                      </m:e>
                    </m:acc>
                  </m:e>
                  <m:sub>
                    <m:r>
                      <w:rPr>
                        <w:rFonts w:ascii="Cambria Math" w:hAnsi="Cambria Math" w:cs="Arial"/>
                        <w:sz w:val="32"/>
                        <w:szCs w:val="32"/>
                      </w:rPr>
                      <m:t>i</m:t>
                    </m:r>
                  </m:sub>
                </m:sSub>
                <m:r>
                  <m:rPr>
                    <m:sty m:val="p"/>
                  </m:rPr>
                  <w:rPr>
                    <w:rFonts w:ascii="Cambria Math" w:hAnsi="Cambria Math" w:cs="Arial"/>
                    <w:sz w:val="32"/>
                    <w:szCs w:val="32"/>
                  </w:rPr>
                  <m:t xml:space="preserve"> </m:t>
                </m:r>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q</m:t>
                        </m:r>
                      </m:e>
                    </m:acc>
                  </m:e>
                  <m:sub>
                    <m:r>
                      <w:rPr>
                        <w:rFonts w:ascii="Cambria Math" w:hAnsi="Cambria Math" w:cs="Arial"/>
                        <w:sz w:val="32"/>
                        <w:szCs w:val="32"/>
                      </w:rPr>
                      <m:t>i</m:t>
                    </m:r>
                  </m:sub>
                </m:sSub>
                <m:sSub>
                  <m:sSubPr>
                    <m:ctrlPr>
                      <w:rPr>
                        <w:rFonts w:ascii="Cambria Math" w:hAnsi="Cambria Math" w:cs="Arial"/>
                        <w:sz w:val="32"/>
                        <w:szCs w:val="32"/>
                      </w:rPr>
                    </m:ctrlPr>
                  </m:sSubPr>
                  <m:e>
                    <m:r>
                      <w:rPr>
                        <w:rFonts w:ascii="Cambria Math" w:hAnsi="Cambria Math" w:cs="Arial"/>
                        <w:sz w:val="32"/>
                        <w:szCs w:val="32"/>
                      </w:rPr>
                      <m:t>z</m:t>
                    </m:r>
                  </m:e>
                  <m:sub>
                    <m:r>
                      <m:rPr>
                        <m:sty m:val="p"/>
                      </m:rPr>
                      <w:rPr>
                        <w:rFonts w:ascii="Cambria Math" w:hAnsi="Cambria Math" w:cs="Arial"/>
                        <w:sz w:val="32"/>
                        <w:szCs w:val="32"/>
                      </w:rPr>
                      <m:t>i</m:t>
                    </m:r>
                  </m:sub>
                </m:sSub>
                <m:r>
                  <m:rPr>
                    <m:sty m:val="p"/>
                  </m:rPr>
                  <w:rPr>
                    <w:rFonts w:ascii="Cambria Math" w:hAnsi="Cambria Math" w:cs="Arial"/>
                    <w:sz w:val="32"/>
                    <w:szCs w:val="32"/>
                  </w:rPr>
                  <m:t xml:space="preserve"> </m:t>
                </m:r>
              </m:e>
            </m:nary>
          </m:num>
          <m:den>
            <m:rad>
              <m:radPr>
                <m:degHide m:val="1"/>
                <m:ctrlPr>
                  <w:rPr>
                    <w:rFonts w:ascii="Cambria Math" w:hAnsi="Cambria Math" w:cs="Arial"/>
                    <w:sz w:val="32"/>
                    <w:szCs w:val="32"/>
                  </w:rPr>
                </m:ctrlPr>
              </m:radPr>
              <m:deg/>
              <m:e>
                <m:nary>
                  <m:naryPr>
                    <m:chr m:val="∑"/>
                    <m:limLoc m:val="undOvr"/>
                    <m:ctrlPr>
                      <w:rPr>
                        <w:rFonts w:ascii="Cambria Math" w:hAnsi="Cambria Math" w:cs="Arial"/>
                        <w:sz w:val="32"/>
                        <w:szCs w:val="32"/>
                      </w:rPr>
                    </m:ctrlPr>
                  </m:naryPr>
                  <m:sub>
                    <m:r>
                      <w:rPr>
                        <w:rFonts w:ascii="Cambria Math" w:hAnsi="Cambria Math" w:cs="Arial"/>
                        <w:sz w:val="32"/>
                        <w:szCs w:val="32"/>
                      </w:rPr>
                      <m:t>i</m:t>
                    </m:r>
                    <m:r>
                      <m:rPr>
                        <m:sty m:val="p"/>
                      </m:rPr>
                      <w:rPr>
                        <w:rFonts w:ascii="Cambria Math" w:hAnsi="Cambria Math" w:cs="Arial"/>
                        <w:sz w:val="32"/>
                        <w:szCs w:val="32"/>
                      </w:rPr>
                      <m:t>=1</m:t>
                    </m:r>
                  </m:sub>
                  <m:sup>
                    <m:r>
                      <w:rPr>
                        <w:rFonts w:ascii="Cambria Math" w:hAnsi="Cambria Math" w:cs="Arial"/>
                        <w:sz w:val="32"/>
                        <w:szCs w:val="32"/>
                      </w:rPr>
                      <m:t>n</m:t>
                    </m:r>
                  </m:sup>
                  <m:e>
                    <m:r>
                      <m:rPr>
                        <m:sty m:val="p"/>
                      </m:rPr>
                      <w:rPr>
                        <w:rFonts w:ascii="Cambria Math" w:hAnsi="Cambria Math" w:cs="Arial"/>
                        <w:sz w:val="32"/>
                        <w:szCs w:val="32"/>
                      </w:rPr>
                      <m:t>(</m:t>
                    </m:r>
                  </m:e>
                </m:nary>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p</m:t>
                        </m:r>
                      </m:e>
                    </m:acc>
                  </m:e>
                  <m:sub>
                    <m:r>
                      <w:rPr>
                        <w:rFonts w:ascii="Cambria Math" w:hAnsi="Cambria Math" w:cs="Arial"/>
                        <w:sz w:val="32"/>
                        <w:szCs w:val="32"/>
                      </w:rPr>
                      <m:t>i</m:t>
                    </m:r>
                  </m:sub>
                </m:sSub>
                <m:r>
                  <m:rPr>
                    <m:sty m:val="p"/>
                  </m:rPr>
                  <w:rPr>
                    <w:rFonts w:ascii="Cambria Math" w:hAnsi="Cambria Math" w:cs="Arial"/>
                    <w:sz w:val="32"/>
                    <w:szCs w:val="32"/>
                  </w:rPr>
                  <m:t xml:space="preserve"> </m:t>
                </m:r>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q</m:t>
                        </m:r>
                      </m:e>
                    </m:acc>
                  </m:e>
                  <m:sub>
                    <m:r>
                      <w:rPr>
                        <w:rFonts w:ascii="Cambria Math" w:hAnsi="Cambria Math" w:cs="Arial"/>
                        <w:sz w:val="32"/>
                        <w:szCs w:val="32"/>
                      </w:rPr>
                      <m:t>i</m:t>
                    </m:r>
                  </m:sub>
                </m:sSub>
                <m:sSup>
                  <m:sSupPr>
                    <m:ctrlPr>
                      <w:rPr>
                        <w:rFonts w:ascii="Cambria Math" w:hAnsi="Cambria Math" w:cs="Arial"/>
                        <w:sz w:val="32"/>
                        <w:szCs w:val="32"/>
                      </w:rPr>
                    </m:ctrlPr>
                  </m:sSupPr>
                  <m:e>
                    <m:r>
                      <m:rPr>
                        <m:sty m:val="p"/>
                      </m:rPr>
                      <w:rPr>
                        <w:rFonts w:ascii="Cambria Math" w:hAnsi="Cambria Math" w:cs="Arial"/>
                        <w:sz w:val="32"/>
                        <w:szCs w:val="32"/>
                      </w:rPr>
                      <m:t>)</m:t>
                    </m:r>
                  </m:e>
                  <m:sup>
                    <m:r>
                      <m:rPr>
                        <m:sty m:val="p"/>
                      </m:rPr>
                      <w:rPr>
                        <w:rFonts w:ascii="Cambria Math" w:hAnsi="Cambria Math" w:cs="Arial"/>
                        <w:sz w:val="32"/>
                        <w:szCs w:val="32"/>
                      </w:rPr>
                      <m:t>2</m:t>
                    </m:r>
                  </m:sup>
                </m:sSup>
              </m:e>
            </m:rad>
          </m:den>
        </m:f>
        <m:r>
          <m:rPr>
            <m:sty m:val="p"/>
          </m:rPr>
          <w:rPr>
            <w:rFonts w:ascii="Cambria Math" w:hAnsi="Cambria Math" w:cs="Arial"/>
            <w:sz w:val="32"/>
            <w:szCs w:val="32"/>
          </w:rPr>
          <m:t>,</m:t>
        </m:r>
      </m:oMath>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t>(1)</w:t>
      </w:r>
    </w:p>
    <w:p w14:paraId="128ABA17" w14:textId="43022247" w:rsidR="00A5623F" w:rsidRPr="00F8653A" w:rsidDel="00B04BA6" w:rsidRDefault="008059EB" w:rsidP="00AD68E8">
      <w:pPr>
        <w:rPr>
          <w:del w:id="43" w:author="Samuel Yeaman" w:date="2021-06-02T09:57:00Z"/>
          <w:rFonts w:ascii="Arial" w:hAnsi="Arial" w:cs="Arial"/>
        </w:rPr>
      </w:pPr>
      <w:commentRangeStart w:id="44"/>
      <w:commentRangeStart w:id="45"/>
      <w:r w:rsidRPr="00F8653A">
        <w:rPr>
          <w:rFonts w:ascii="Arial" w:hAnsi="Arial" w:cs="Arial"/>
        </w:rPr>
        <w:t>w</w:t>
      </w:r>
      <w:r w:rsidR="0032250D" w:rsidRPr="00F8653A">
        <w:rPr>
          <w:rFonts w:ascii="Arial" w:hAnsi="Arial" w:cs="Arial"/>
        </w:rPr>
        <w:t>here</w:t>
      </w:r>
      <w:r w:rsidRPr="00F8653A">
        <w:rPr>
          <w:rFonts w:ascii="Arial" w:hAnsi="Arial" w:cs="Arial"/>
        </w:rPr>
        <w:t xml:space="preserve"> </w:t>
      </w:r>
      <m:oMath>
        <m:sSub>
          <m:sSubPr>
            <m:ctrlPr>
              <w:rPr>
                <w:rFonts w:ascii="Cambria Math" w:hAnsi="Cambria Math" w:cs="Arial"/>
              </w:rPr>
            </m:ctrlPr>
          </m:sSubPr>
          <m:e>
            <m:acc>
              <m:accPr>
                <m:chr m:val="̅"/>
                <m:ctrlPr>
                  <w:rPr>
                    <w:rFonts w:ascii="Cambria Math" w:hAnsi="Cambria Math" w:cs="Arial"/>
                    <w:i/>
                  </w:rPr>
                </m:ctrlPr>
              </m:accPr>
              <m:e>
                <m:r>
                  <w:rPr>
                    <w:rFonts w:ascii="Cambria Math" w:hAnsi="Cambria Math" w:cs="Arial"/>
                  </w:rPr>
                  <m:t>p</m:t>
                </m:r>
              </m:e>
            </m:acc>
          </m:e>
          <m:sub>
            <m:r>
              <w:rPr>
                <w:rFonts w:ascii="Cambria Math" w:hAnsi="Cambria Math" w:cs="Arial"/>
              </w:rPr>
              <m:t>i</m:t>
            </m:r>
          </m:sub>
        </m:sSub>
      </m:oMath>
      <w:r w:rsidRPr="00F8653A">
        <w:rPr>
          <w:rFonts w:ascii="Arial" w:hAnsi="Arial" w:cs="Arial"/>
        </w:rPr>
        <w:t xml:space="preserve"> is the mean allele frequency </w:t>
      </w:r>
      <w:r w:rsidR="00944664">
        <w:rPr>
          <w:rFonts w:ascii="Arial" w:hAnsi="Arial" w:cs="Arial"/>
        </w:rPr>
        <w:t xml:space="preserve">across populations </w:t>
      </w:r>
      <w:commentRangeEnd w:id="44"/>
      <w:r w:rsidR="00B04BA6">
        <w:rPr>
          <w:rStyle w:val="CommentReference"/>
        </w:rPr>
        <w:commentReference w:id="44"/>
      </w:r>
      <w:commentRangeEnd w:id="45"/>
      <w:r w:rsidR="00BE698D">
        <w:rPr>
          <w:rStyle w:val="CommentReference"/>
        </w:rPr>
        <w:commentReference w:id="45"/>
      </w:r>
      <w:r w:rsidRPr="00F8653A">
        <w:rPr>
          <w:rFonts w:ascii="Arial" w:hAnsi="Arial" w:cs="Arial"/>
        </w:rPr>
        <w:t>and</w:t>
      </w:r>
      <w:r w:rsidRPr="00F8653A">
        <w:rPr>
          <w:rFonts w:ascii="Arial" w:hAnsi="Arial" w:cs="Arial"/>
          <w:i/>
          <w:iCs/>
          <w:vertAlign w:val="superscript"/>
        </w:rPr>
        <w:t xml:space="preserve"> </w:t>
      </w:r>
      <m:oMath>
        <m:sSub>
          <m:sSubPr>
            <m:ctrlPr>
              <w:rPr>
                <w:rFonts w:ascii="Cambria Math" w:hAnsi="Cambria Math" w:cs="Arial"/>
              </w:rPr>
            </m:ctrlPr>
          </m:sSubPr>
          <m:e>
            <m:r>
              <w:rPr>
                <w:rFonts w:ascii="Cambria Math" w:hAnsi="Cambria Math" w:cs="Arial"/>
              </w:rPr>
              <m:t>z</m:t>
            </m:r>
          </m:e>
          <m:sub>
            <m:r>
              <w:rPr>
                <w:rFonts w:ascii="Cambria Math" w:hAnsi="Cambria Math" w:cs="Arial"/>
              </w:rPr>
              <m:t>i</m:t>
            </m:r>
          </m:sub>
        </m:sSub>
      </m:oMath>
      <w:r w:rsidR="0032250D" w:rsidRPr="00F8653A">
        <w:rPr>
          <w:rFonts w:ascii="Arial" w:hAnsi="Arial" w:cs="Arial"/>
        </w:rPr>
        <w:t xml:space="preserve"> is the standard normal deviate calculated from the </w:t>
      </w:r>
      <w:commentRangeStart w:id="46"/>
      <w:commentRangeStart w:id="47"/>
      <w:r w:rsidR="0032250D" w:rsidRPr="00F8653A">
        <w:rPr>
          <w:rFonts w:ascii="Arial" w:hAnsi="Arial" w:cs="Arial"/>
        </w:rPr>
        <w:t xml:space="preserve">one-sided </w:t>
      </w:r>
      <w:r w:rsidR="0032250D" w:rsidRPr="00F8653A">
        <w:rPr>
          <w:rFonts w:ascii="Arial" w:hAnsi="Arial" w:cs="Arial"/>
          <w:i/>
        </w:rPr>
        <w:t>p</w:t>
      </w:r>
      <w:r w:rsidR="0032250D" w:rsidRPr="00F8653A">
        <w:rPr>
          <w:rFonts w:ascii="Arial" w:hAnsi="Arial" w:cs="Arial"/>
        </w:rPr>
        <w:t xml:space="preserve">-value </w:t>
      </w:r>
      <w:commentRangeEnd w:id="46"/>
      <w:r w:rsidR="008860C2">
        <w:rPr>
          <w:rStyle w:val="CommentReference"/>
        </w:rPr>
        <w:commentReference w:id="46"/>
      </w:r>
      <w:commentRangeEnd w:id="47"/>
      <w:r w:rsidR="0011303F">
        <w:rPr>
          <w:rStyle w:val="CommentReference"/>
        </w:rPr>
        <w:commentReference w:id="47"/>
      </w:r>
      <w:r w:rsidR="0032250D" w:rsidRPr="00F8653A">
        <w:rPr>
          <w:rFonts w:ascii="Arial" w:hAnsi="Arial" w:cs="Arial"/>
        </w:rPr>
        <w:t xml:space="preserve">for SNP </w:t>
      </w:r>
      <w:r w:rsidR="0032250D" w:rsidRPr="00F8653A">
        <w:rPr>
          <w:rFonts w:ascii="Arial" w:hAnsi="Arial" w:cs="Arial"/>
          <w:i/>
        </w:rPr>
        <w:t>i</w:t>
      </w:r>
      <w:r w:rsidR="00EC71E6">
        <w:rPr>
          <w:rFonts w:ascii="Arial" w:hAnsi="Arial" w:cs="Arial"/>
        </w:rPr>
        <w:t xml:space="preserve">. A given </w:t>
      </w:r>
      <w:r w:rsidR="00EC71E6">
        <w:rPr>
          <w:rFonts w:ascii="Arial" w:hAnsi="Arial" w:cs="Arial"/>
          <w:i/>
          <w:iCs/>
        </w:rPr>
        <w:t>p</w:t>
      </w:r>
      <w:r w:rsidR="00EC71E6">
        <w:rPr>
          <w:rFonts w:ascii="Arial" w:hAnsi="Arial" w:cs="Arial"/>
        </w:rPr>
        <w:t xml:space="preserve">-value </w:t>
      </w:r>
      <w:del w:id="48" w:author="Samuel Yeaman" w:date="2021-06-02T09:55:00Z">
        <w:r w:rsidR="00EC71E6" w:rsidDel="00B04BA6">
          <w:rPr>
            <w:rFonts w:ascii="Arial" w:hAnsi="Arial" w:cs="Arial"/>
          </w:rPr>
          <w:delText xml:space="preserve">could </w:delText>
        </w:r>
      </w:del>
      <w:ins w:id="49" w:author="Samuel Yeaman" w:date="2021-06-02T09:55:00Z">
        <w:r w:rsidR="00B04BA6">
          <w:rPr>
            <w:rFonts w:ascii="Arial" w:hAnsi="Arial" w:cs="Arial"/>
          </w:rPr>
          <w:t xml:space="preserve">can </w:t>
        </w:r>
      </w:ins>
      <w:r w:rsidR="00EC71E6">
        <w:rPr>
          <w:rFonts w:ascii="Arial" w:hAnsi="Arial" w:cs="Arial"/>
        </w:rPr>
        <w:t xml:space="preserve">be converted into a </w:t>
      </w:r>
      <m:oMath>
        <m:sSub>
          <m:sSubPr>
            <m:ctrlPr>
              <w:rPr>
                <w:rFonts w:ascii="Cambria Math" w:hAnsi="Cambria Math" w:cs="Arial"/>
              </w:rPr>
            </m:ctrlPr>
          </m:sSubPr>
          <m:e>
            <m:r>
              <w:rPr>
                <w:rFonts w:ascii="Cambria Math" w:hAnsi="Cambria Math" w:cs="Arial"/>
              </w:rPr>
              <m:t>z</m:t>
            </m:r>
          </m:e>
          <m:sub>
            <m:r>
              <w:rPr>
                <w:rFonts w:ascii="Cambria Math" w:hAnsi="Cambria Math" w:cs="Arial"/>
              </w:rPr>
              <m:t>i</m:t>
            </m:r>
          </m:sub>
        </m:sSub>
      </m:oMath>
      <w:r w:rsidR="00EC71E6">
        <w:rPr>
          <w:rFonts w:ascii="Arial" w:eastAsiaTheme="minorEastAsia" w:hAnsi="Arial" w:cs="Arial"/>
        </w:rPr>
        <w:t xml:space="preserve"> score using the </w:t>
      </w:r>
      <w:r w:rsidR="00EC71E6" w:rsidRPr="00EC71E6">
        <w:rPr>
          <w:rFonts w:ascii="Arial" w:eastAsiaTheme="minorEastAsia" w:hAnsi="Arial" w:cs="Arial"/>
          <w:i/>
          <w:iCs/>
        </w:rPr>
        <w:t>qnorm</w:t>
      </w:r>
      <w:r w:rsidR="00EC71E6">
        <w:rPr>
          <w:rFonts w:ascii="Arial" w:eastAsiaTheme="minorEastAsia" w:hAnsi="Arial" w:cs="Arial"/>
        </w:rPr>
        <w:t xml:space="preserve"> function in the R</w:t>
      </w:r>
      <w:r w:rsidR="00144320">
        <w:rPr>
          <w:rFonts w:ascii="Arial" w:eastAsiaTheme="minorEastAsia" w:hAnsi="Arial" w:cs="Arial"/>
        </w:rPr>
        <w:t xml:space="preserve"> programming language</w:t>
      </w:r>
      <w:r w:rsidR="00AD6543">
        <w:rPr>
          <w:rFonts w:ascii="Arial" w:eastAsiaTheme="minorEastAsia" w:hAnsi="Arial" w:cs="Arial"/>
        </w:rPr>
        <w:t>, for example</w:t>
      </w:r>
      <w:r w:rsidR="00EC71E6">
        <w:rPr>
          <w:rFonts w:ascii="Arial" w:eastAsiaTheme="minorEastAsia" w:hAnsi="Arial" w:cs="Arial"/>
        </w:rPr>
        <w:t>.</w:t>
      </w:r>
      <w:ins w:id="50" w:author="Samuel Yeaman" w:date="2021-06-02T09:57:00Z">
        <w:r w:rsidR="00B04BA6">
          <w:rPr>
            <w:rFonts w:ascii="Arial" w:eastAsiaTheme="minorEastAsia" w:hAnsi="Arial" w:cs="Arial"/>
          </w:rPr>
          <w:t xml:space="preserve"> </w:t>
        </w:r>
      </w:ins>
    </w:p>
    <w:p w14:paraId="16D32E50" w14:textId="4C0E7065" w:rsidR="001E16ED" w:rsidRPr="00F8653A" w:rsidDel="00780A25" w:rsidRDefault="0032250D" w:rsidP="00780A25">
      <w:pPr>
        <w:rPr>
          <w:del w:id="51" w:author="Tom Booker" w:date="2021-06-04T14:58:00Z"/>
          <w:rFonts w:ascii="Arial" w:hAnsi="Arial" w:cs="Arial"/>
        </w:rPr>
        <w:pPrChange w:id="52" w:author="Tom Booker" w:date="2021-06-04T14:58:00Z">
          <w:pPr/>
        </w:pPrChange>
      </w:pPr>
      <w:del w:id="53" w:author="Tom Booker" w:date="2021-06-04T14:58:00Z">
        <w:r w:rsidRPr="00F8653A" w:rsidDel="00780A25">
          <w:rPr>
            <w:rFonts w:ascii="Arial" w:hAnsi="Arial" w:cs="Arial"/>
          </w:rPr>
          <w:delText xml:space="preserve">A feature of the WZA is that many </w:delText>
        </w:r>
        <w:commentRangeStart w:id="54"/>
        <w:r w:rsidRPr="00F8653A" w:rsidDel="00780A25">
          <w:rPr>
            <w:rFonts w:ascii="Arial" w:hAnsi="Arial" w:cs="Arial"/>
          </w:rPr>
          <w:delText xml:space="preserve">statistics </w:delText>
        </w:r>
      </w:del>
      <w:ins w:id="55" w:author="Samuel Yeaman" w:date="2021-06-02T09:56:00Z">
        <w:del w:id="56" w:author="Tom Booker" w:date="2021-06-04T14:58:00Z">
          <w:r w:rsidR="00B04BA6" w:rsidDel="00780A25">
            <w:rPr>
              <w:rFonts w:ascii="Arial" w:hAnsi="Arial" w:cs="Arial"/>
            </w:rPr>
            <w:delText>tests</w:delText>
          </w:r>
          <w:r w:rsidR="00B04BA6" w:rsidRPr="00F8653A" w:rsidDel="00780A25">
            <w:rPr>
              <w:rFonts w:ascii="Arial" w:hAnsi="Arial" w:cs="Arial"/>
            </w:rPr>
            <w:delText xml:space="preserve"> </w:delText>
          </w:r>
          <w:commentRangeEnd w:id="54"/>
          <w:r w:rsidR="00B04BA6" w:rsidDel="00780A25">
            <w:rPr>
              <w:rStyle w:val="CommentReference"/>
            </w:rPr>
            <w:commentReference w:id="54"/>
          </w:r>
        </w:del>
      </w:ins>
      <w:del w:id="57" w:author="Tom Booker" w:date="2021-06-04T14:58:00Z">
        <w:r w:rsidRPr="00F8653A" w:rsidDel="00780A25">
          <w:rPr>
            <w:rFonts w:ascii="Arial" w:hAnsi="Arial" w:cs="Arial"/>
          </w:rPr>
          <w:delText xml:space="preserve">can potentially be used as input as long as individual </w:delText>
        </w:r>
      </w:del>
      <w:ins w:id="58" w:author="Samuel Yeaman" w:date="2021-06-02T09:56:00Z">
        <w:del w:id="59" w:author="Tom Booker" w:date="2021-06-04T14:58:00Z">
          <w:r w:rsidR="00B04BA6" w:rsidRPr="00F8653A" w:rsidDel="00780A25">
            <w:rPr>
              <w:rFonts w:ascii="Arial" w:hAnsi="Arial" w:cs="Arial"/>
              <w:i/>
            </w:rPr>
            <w:delText>p</w:delText>
          </w:r>
          <w:r w:rsidR="00B04BA6" w:rsidRPr="00F8653A" w:rsidDel="00780A25">
            <w:rPr>
              <w:rFonts w:ascii="Arial" w:hAnsi="Arial" w:cs="Arial"/>
            </w:rPr>
            <w:delText>-value</w:delText>
          </w:r>
          <w:r w:rsidR="00B04BA6" w:rsidDel="00780A25">
            <w:rPr>
              <w:rFonts w:ascii="Arial" w:hAnsi="Arial" w:cs="Arial"/>
            </w:rPr>
            <w:delText>s</w:delText>
          </w:r>
          <w:commentRangeStart w:id="60"/>
          <w:commentRangeEnd w:id="60"/>
          <w:r w:rsidR="00B04BA6" w:rsidDel="00780A25">
            <w:rPr>
              <w:rStyle w:val="CommentReference"/>
            </w:rPr>
            <w:commentReference w:id="60"/>
          </w:r>
          <w:commentRangeStart w:id="61"/>
          <w:commentRangeEnd w:id="61"/>
          <w:r w:rsidR="00B04BA6" w:rsidDel="00780A25">
            <w:rPr>
              <w:rStyle w:val="CommentReference"/>
            </w:rPr>
            <w:commentReference w:id="61"/>
          </w:r>
        </w:del>
      </w:ins>
      <w:del w:id="62" w:author="Tom Booker" w:date="2021-06-04T14:58:00Z">
        <w:r w:rsidRPr="00F8653A" w:rsidDel="00780A25">
          <w:rPr>
            <w:rFonts w:ascii="Arial" w:hAnsi="Arial" w:cs="Arial"/>
          </w:rPr>
          <w:delText xml:space="preserve">SNPs </w:delText>
        </w:r>
      </w:del>
      <w:ins w:id="63" w:author="Samuel Yeaman" w:date="2021-06-02T09:56:00Z">
        <w:del w:id="64" w:author="Tom Booker" w:date="2021-06-04T14:58:00Z">
          <w:r w:rsidR="00B04BA6" w:rsidRPr="00F8653A" w:rsidDel="00780A25">
            <w:rPr>
              <w:rFonts w:ascii="Arial" w:hAnsi="Arial" w:cs="Arial"/>
            </w:rPr>
            <w:delText xml:space="preserve"> </w:delText>
          </w:r>
        </w:del>
      </w:ins>
      <w:del w:id="65" w:author="Tom Booker" w:date="2021-06-04T14:58:00Z">
        <w:r w:rsidRPr="00F8653A" w:rsidDel="00780A25">
          <w:rPr>
            <w:rFonts w:ascii="Arial" w:hAnsi="Arial" w:cs="Arial"/>
          </w:rPr>
          <w:delText>provide a measure for the strength of evidence against a null hypothesis.</w:delText>
        </w:r>
      </w:del>
    </w:p>
    <w:p w14:paraId="77C655D8" w14:textId="77777777" w:rsidR="00780A25" w:rsidRDefault="00780A25" w:rsidP="00780A25">
      <w:pPr>
        <w:rPr>
          <w:ins w:id="66" w:author="Tom Booker" w:date="2021-06-04T14:58:00Z"/>
          <w:rFonts w:ascii="Arial" w:hAnsi="Arial" w:cs="Arial"/>
        </w:rPr>
      </w:pPr>
    </w:p>
    <w:p w14:paraId="08C1DE73" w14:textId="1CC94C45" w:rsidR="002A1B78" w:rsidRPr="00F8653A" w:rsidRDefault="0032250D" w:rsidP="00BA279A">
      <w:pPr>
        <w:rPr>
          <w:rFonts w:ascii="Arial" w:hAnsi="Arial" w:cs="Arial"/>
        </w:rPr>
      </w:pPr>
      <w:r w:rsidRPr="00F8653A">
        <w:rPr>
          <w:rFonts w:ascii="Arial" w:hAnsi="Arial" w:cs="Arial"/>
        </w:rPr>
        <w:t>Under the null hypothesis that there is no correlation between allele frequency and environment</w:t>
      </w:r>
      <w:r w:rsidR="000C72AA" w:rsidRPr="00F8653A">
        <w:rPr>
          <w:rFonts w:ascii="Arial" w:hAnsi="Arial" w:cs="Arial"/>
        </w:rPr>
        <w:t xml:space="preserve"> and no spatial population structure</w:t>
      </w:r>
      <w:r w:rsidRPr="00F8653A">
        <w:rPr>
          <w:rFonts w:ascii="Arial" w:hAnsi="Arial" w:cs="Arial"/>
        </w:rPr>
        <w:t xml:space="preserve">, the expected distribution of correlation coefficients in a GEA would be normal about 0, with a uniform distribution of </w:t>
      </w:r>
      <w:r w:rsidRPr="00F8653A">
        <w:rPr>
          <w:rFonts w:ascii="Arial" w:hAnsi="Arial" w:cs="Arial"/>
          <w:i/>
        </w:rPr>
        <w:t>p</w:t>
      </w:r>
      <w:r w:rsidRPr="00F8653A">
        <w:rPr>
          <w:rFonts w:ascii="Arial" w:hAnsi="Arial" w:cs="Arial"/>
        </w:rPr>
        <w:t xml:space="preserve">-values. However, as will often be the case in nature, there may be an underlying correlation between population structure and environmental </w:t>
      </w:r>
      <w:r w:rsidR="000D02A9" w:rsidRPr="00F8653A">
        <w:rPr>
          <w:rFonts w:ascii="Arial" w:hAnsi="Arial" w:cs="Arial"/>
        </w:rPr>
        <w:t>variation</w:t>
      </w:r>
      <w:r w:rsidRPr="00F8653A">
        <w:rPr>
          <w:rFonts w:ascii="Arial" w:hAnsi="Arial" w:cs="Arial"/>
        </w:rPr>
        <w:t xml:space="preserve"> that will cause these genome-wide distributions to deviate from this null expectation. The average effect of population structure on individual SNP scores can be incorporated into an analysis by converting an individual SNP’s</w:t>
      </w:r>
      <w:r w:rsidR="000945EF">
        <w:rPr>
          <w:rFonts w:ascii="Arial" w:hAnsi="Arial" w:cs="Arial"/>
        </w:rPr>
        <w:t xml:space="preserve"> </w:t>
      </w:r>
      <w:r w:rsidR="00682BC6">
        <w:rPr>
          <w:rFonts w:ascii="Arial" w:hAnsi="Arial" w:cs="Arial"/>
        </w:rPr>
        <w:t>squared</w:t>
      </w:r>
      <w:r w:rsidR="007D1E64">
        <w:rPr>
          <w:rFonts w:ascii="Arial" w:hAnsi="Arial" w:cs="Arial"/>
        </w:rPr>
        <w:t xml:space="preserve"> </w:t>
      </w:r>
      <w:r w:rsidRPr="00F8653A">
        <w:rPr>
          <w:rFonts w:ascii="Arial" w:hAnsi="Arial" w:cs="Arial"/>
        </w:rPr>
        <w:t xml:space="preserve">correlation coefficient or parametric </w:t>
      </w:r>
      <w:r w:rsidRPr="00F8653A">
        <w:rPr>
          <w:rFonts w:ascii="Arial" w:hAnsi="Arial" w:cs="Arial"/>
          <w:i/>
        </w:rPr>
        <w:t>p</w:t>
      </w:r>
      <w:r w:rsidRPr="00F8653A">
        <w:rPr>
          <w:rFonts w:ascii="Arial" w:hAnsi="Arial" w:cs="Arial"/>
        </w:rPr>
        <w:t xml:space="preserve">-value into empirical </w:t>
      </w:r>
      <w:r w:rsidRPr="00F8653A">
        <w:rPr>
          <w:rFonts w:ascii="Arial" w:hAnsi="Arial" w:cs="Arial"/>
          <w:i/>
        </w:rPr>
        <w:t>p</w:t>
      </w:r>
      <w:r w:rsidRPr="00F8653A">
        <w:rPr>
          <w:rFonts w:ascii="Arial" w:hAnsi="Arial" w:cs="Arial"/>
        </w:rPr>
        <w:t>-values based on the genome-wide distribution</w:t>
      </w:r>
      <w:r w:rsidR="00E34016">
        <w:rPr>
          <w:rFonts w:ascii="Arial" w:hAnsi="Arial" w:cs="Arial"/>
        </w:rPr>
        <w:t xml:space="preserve"> (following the approach of Hancock et al. [2011])</w:t>
      </w:r>
      <w:r w:rsidRPr="00F8653A">
        <w:rPr>
          <w:rFonts w:ascii="Arial" w:hAnsi="Arial" w:cs="Arial"/>
        </w:rPr>
        <w:t xml:space="preserve">. </w:t>
      </w:r>
      <w:r w:rsidR="007F272B">
        <w:rPr>
          <w:rFonts w:ascii="Arial" w:hAnsi="Arial" w:cs="Arial"/>
        </w:rPr>
        <w:t xml:space="preserve">To calculate empirical </w:t>
      </w:r>
      <w:r w:rsidR="007F272B">
        <w:rPr>
          <w:rFonts w:ascii="Arial" w:hAnsi="Arial" w:cs="Arial"/>
          <w:i/>
          <w:iCs/>
        </w:rPr>
        <w:t>p</w:t>
      </w:r>
      <w:r w:rsidR="007F272B">
        <w:rPr>
          <w:rFonts w:ascii="Arial" w:hAnsi="Arial" w:cs="Arial"/>
        </w:rPr>
        <w:t>-values, we rank all</w:t>
      </w:r>
      <w:r w:rsidR="007D273B">
        <w:rPr>
          <w:rFonts w:ascii="Arial" w:hAnsi="Arial" w:cs="Arial"/>
        </w:rPr>
        <w:t xml:space="preserve"> values</w:t>
      </w:r>
      <w:r w:rsidR="007F272B">
        <w:rPr>
          <w:rFonts w:ascii="Arial" w:hAnsi="Arial" w:cs="Arial"/>
        </w:rPr>
        <w:t xml:space="preserve"> (from smallest to largest</w:t>
      </w:r>
      <w:r w:rsidR="006458C6">
        <w:rPr>
          <w:rFonts w:ascii="Arial" w:hAnsi="Arial" w:cs="Arial"/>
        </w:rPr>
        <w:t xml:space="preserve"> in the case of </w:t>
      </w:r>
      <w:r w:rsidR="006458C6">
        <w:rPr>
          <w:rFonts w:ascii="Arial" w:hAnsi="Arial" w:cs="Arial"/>
          <w:i/>
          <w:iCs/>
        </w:rPr>
        <w:t>p-</w:t>
      </w:r>
      <w:r w:rsidR="006458C6">
        <w:rPr>
          <w:rFonts w:ascii="Arial" w:hAnsi="Arial" w:cs="Arial"/>
        </w:rPr>
        <w:t>values</w:t>
      </w:r>
      <w:r w:rsidR="007F272B">
        <w:rPr>
          <w:rFonts w:ascii="Arial" w:hAnsi="Arial" w:cs="Arial"/>
        </w:rPr>
        <w:t xml:space="preserve">) and divide the ranks by the total number of tests </w:t>
      </w:r>
      <w:r w:rsidR="00460069">
        <w:rPr>
          <w:rFonts w:ascii="Arial" w:hAnsi="Arial" w:cs="Arial"/>
        </w:rPr>
        <w:t xml:space="preserve">performed </w:t>
      </w:r>
      <w:r w:rsidR="007F272B">
        <w:rPr>
          <w:rFonts w:ascii="Arial" w:hAnsi="Arial" w:cs="Arial"/>
        </w:rPr>
        <w:t xml:space="preserve">(i.e. the number of SNPs or markers </w:t>
      </w:r>
      <w:r w:rsidR="003F34C8">
        <w:rPr>
          <w:rFonts w:ascii="Arial" w:hAnsi="Arial" w:cs="Arial"/>
        </w:rPr>
        <w:t>analyzed</w:t>
      </w:r>
      <w:r w:rsidR="007C380D">
        <w:rPr>
          <w:rFonts w:ascii="Arial" w:hAnsi="Arial" w:cs="Arial"/>
        </w:rPr>
        <w:t>)</w:t>
      </w:r>
      <w:r w:rsidR="007F272B">
        <w:rPr>
          <w:rFonts w:ascii="Arial" w:hAnsi="Arial" w:cs="Arial"/>
        </w:rPr>
        <w:t xml:space="preserve">. </w:t>
      </w:r>
      <w:r w:rsidR="003F34C8">
        <w:rPr>
          <w:rFonts w:ascii="Arial" w:hAnsi="Arial" w:cs="Arial"/>
        </w:rPr>
        <w:t>Note that in practice,</w:t>
      </w:r>
      <w:r w:rsidR="00F00F43">
        <w:rPr>
          <w:rFonts w:ascii="Arial" w:hAnsi="Arial" w:cs="Arial"/>
        </w:rPr>
        <w:t xml:space="preserve"> we calculate</w:t>
      </w:r>
      <w:r w:rsidR="00C31699">
        <w:rPr>
          <w:rFonts w:ascii="Arial" w:hAnsi="Arial" w:cs="Arial"/>
        </w:rPr>
        <w:t>d</w:t>
      </w:r>
      <w:r w:rsidR="003F34C8">
        <w:rPr>
          <w:rFonts w:ascii="Arial" w:hAnsi="Arial" w:cs="Arial"/>
        </w:rPr>
        <w:t xml:space="preserve"> empirical </w:t>
      </w:r>
      <w:r w:rsidR="003F34C8">
        <w:rPr>
          <w:rFonts w:ascii="Arial" w:hAnsi="Arial" w:cs="Arial"/>
          <w:i/>
          <w:iCs/>
        </w:rPr>
        <w:t>p</w:t>
      </w:r>
      <w:r w:rsidR="003F34C8">
        <w:rPr>
          <w:rFonts w:ascii="Arial" w:hAnsi="Arial" w:cs="Arial"/>
          <w:i/>
          <w:iCs/>
        </w:rPr>
        <w:softHyphen/>
      </w:r>
      <w:r w:rsidR="003F34C8">
        <w:rPr>
          <w:rFonts w:ascii="Arial" w:hAnsi="Arial" w:cs="Arial"/>
        </w:rPr>
        <w:t xml:space="preserve">-values after </w:t>
      </w:r>
      <w:r w:rsidR="00E34016">
        <w:rPr>
          <w:rFonts w:ascii="Arial" w:hAnsi="Arial" w:cs="Arial"/>
        </w:rPr>
        <w:t xml:space="preserve">removing </w:t>
      </w:r>
      <w:r w:rsidR="003F34C8">
        <w:rPr>
          <w:rFonts w:ascii="Arial" w:hAnsi="Arial" w:cs="Arial"/>
        </w:rPr>
        <w:t xml:space="preserve">SNPs </w:t>
      </w:r>
      <w:r w:rsidR="00E34016">
        <w:rPr>
          <w:rFonts w:ascii="Arial" w:hAnsi="Arial" w:cs="Arial"/>
        </w:rPr>
        <w:t xml:space="preserve">with </w:t>
      </w:r>
      <w:r w:rsidR="003F34C8">
        <w:rPr>
          <w:rFonts w:ascii="Arial" w:hAnsi="Arial" w:cs="Arial"/>
        </w:rPr>
        <w:t>minor allele frequency</w:t>
      </w:r>
      <w:r w:rsidR="00C31699">
        <w:rPr>
          <w:rFonts w:ascii="Arial" w:hAnsi="Arial" w:cs="Arial"/>
        </w:rPr>
        <w:t xml:space="preserve"> </w:t>
      </w:r>
      <w:r w:rsidR="00E34016">
        <w:rPr>
          <w:rFonts w:ascii="Arial" w:hAnsi="Arial" w:cs="Arial"/>
        </w:rPr>
        <w:t xml:space="preserve">less than </w:t>
      </w:r>
      <w:r w:rsidR="00C31699">
        <w:rPr>
          <w:rFonts w:ascii="Arial" w:hAnsi="Arial" w:cs="Arial"/>
        </w:rPr>
        <w:t xml:space="preserve">0.05 and would recommend that </w:t>
      </w:r>
      <w:r w:rsidR="001602EB">
        <w:rPr>
          <w:rFonts w:ascii="Arial" w:hAnsi="Arial" w:cs="Arial"/>
        </w:rPr>
        <w:t>others perform similar filtering</w:t>
      </w:r>
      <w:r w:rsidR="003F34C8">
        <w:rPr>
          <w:rFonts w:ascii="Arial" w:hAnsi="Arial" w:cs="Arial"/>
        </w:rPr>
        <w:t xml:space="preserve">. </w:t>
      </w:r>
      <w:r w:rsidR="00070257" w:rsidRPr="00F8653A">
        <w:rPr>
          <w:rFonts w:ascii="Arial" w:hAnsi="Arial" w:cs="Arial"/>
        </w:rPr>
        <w:t xml:space="preserve">In empirical studies with varying levels of missing data across the genome, it may be preferable to rank the parametric </w:t>
      </w:r>
      <w:r w:rsidR="00070257" w:rsidRPr="00F8653A">
        <w:rPr>
          <w:rFonts w:ascii="Arial" w:hAnsi="Arial" w:cs="Arial"/>
          <w:i/>
        </w:rPr>
        <w:t>p</w:t>
      </w:r>
      <w:r w:rsidR="00070257" w:rsidRPr="00F8653A">
        <w:rPr>
          <w:rFonts w:ascii="Arial" w:hAnsi="Arial" w:cs="Arial"/>
        </w:rPr>
        <w:t>-</w:t>
      </w:r>
      <w:r w:rsidR="00070257" w:rsidRPr="00F8653A">
        <w:rPr>
          <w:rFonts w:ascii="Arial" w:hAnsi="Arial" w:cs="Arial"/>
        </w:rPr>
        <w:lastRenderedPageBreak/>
        <w:t xml:space="preserve">values rather than the correlation coefficients themselves as there may be varying power to calculate correlations across the </w:t>
      </w:r>
      <w:commentRangeStart w:id="67"/>
      <w:commentRangeStart w:id="68"/>
      <w:commentRangeStart w:id="69"/>
      <w:commentRangeStart w:id="70"/>
      <w:commentRangeStart w:id="71"/>
      <w:r w:rsidR="00070257" w:rsidRPr="00F8653A">
        <w:rPr>
          <w:rFonts w:ascii="Arial" w:hAnsi="Arial" w:cs="Arial"/>
        </w:rPr>
        <w:t>genome</w:t>
      </w:r>
      <w:commentRangeEnd w:id="67"/>
      <w:r w:rsidR="00070257" w:rsidRPr="00F8653A">
        <w:rPr>
          <w:rStyle w:val="CommentReference"/>
          <w:rFonts w:ascii="Arial" w:hAnsi="Arial" w:cs="Arial"/>
        </w:rPr>
        <w:commentReference w:id="67"/>
      </w:r>
      <w:commentRangeEnd w:id="68"/>
      <w:r w:rsidR="0058519E">
        <w:rPr>
          <w:rStyle w:val="CommentReference"/>
        </w:rPr>
        <w:commentReference w:id="68"/>
      </w:r>
      <w:commentRangeEnd w:id="69"/>
      <w:r w:rsidR="00F157DD">
        <w:rPr>
          <w:rStyle w:val="CommentReference"/>
        </w:rPr>
        <w:commentReference w:id="69"/>
      </w:r>
      <w:commentRangeEnd w:id="70"/>
      <w:r w:rsidR="00E34016">
        <w:rPr>
          <w:rStyle w:val="CommentReference"/>
        </w:rPr>
        <w:commentReference w:id="70"/>
      </w:r>
      <w:commentRangeEnd w:id="71"/>
      <w:r w:rsidR="00B04BA6">
        <w:rPr>
          <w:rStyle w:val="CommentReference"/>
        </w:rPr>
        <w:commentReference w:id="71"/>
      </w:r>
      <w:r w:rsidR="00070257" w:rsidRPr="00F8653A">
        <w:rPr>
          <w:rFonts w:ascii="Arial" w:hAnsi="Arial" w:cs="Arial"/>
        </w:rPr>
        <w:t>.</w:t>
      </w:r>
      <w:r w:rsidR="00F14CF7">
        <w:rPr>
          <w:rFonts w:ascii="Arial" w:hAnsi="Arial" w:cs="Arial"/>
        </w:rPr>
        <w:t xml:space="preserve"> </w:t>
      </w:r>
      <w:r w:rsidR="00C002A5" w:rsidRPr="00F8653A">
        <w:rPr>
          <w:rFonts w:ascii="Arial" w:hAnsi="Arial" w:cs="Arial"/>
        </w:rPr>
        <w:t xml:space="preserve">With </w:t>
      </w:r>
      <w:r w:rsidR="008F4948">
        <w:rPr>
          <w:rFonts w:ascii="Arial" w:hAnsi="Arial" w:cs="Arial"/>
        </w:rPr>
        <w:t xml:space="preserve">the empirical </w:t>
      </w:r>
      <w:r w:rsidR="008F4948" w:rsidRPr="008F4948">
        <w:rPr>
          <w:rFonts w:ascii="Arial" w:hAnsi="Arial" w:cs="Arial"/>
          <w:i/>
          <w:iCs/>
        </w:rPr>
        <w:t>p</w:t>
      </w:r>
      <w:r w:rsidR="008F4948">
        <w:rPr>
          <w:rFonts w:ascii="Arial" w:hAnsi="Arial" w:cs="Arial"/>
        </w:rPr>
        <w:t xml:space="preserve">-value </w:t>
      </w:r>
      <w:r w:rsidR="00C002A5" w:rsidRPr="008F4948">
        <w:rPr>
          <w:rFonts w:ascii="Arial" w:hAnsi="Arial" w:cs="Arial"/>
        </w:rPr>
        <w:t>procedure</w:t>
      </w:r>
      <w:r w:rsidR="00C002A5" w:rsidRPr="00F8653A">
        <w:rPr>
          <w:rFonts w:ascii="Arial" w:hAnsi="Arial" w:cs="Arial"/>
        </w:rPr>
        <w:t xml:space="preserve">, aggregating the empirical </w:t>
      </w:r>
      <w:r w:rsidR="00C002A5" w:rsidRPr="00F8653A">
        <w:rPr>
          <w:rFonts w:ascii="Arial" w:hAnsi="Arial" w:cs="Arial"/>
          <w:i/>
        </w:rPr>
        <w:t>p</w:t>
      </w:r>
      <w:r w:rsidR="00C002A5" w:rsidRPr="00F8653A">
        <w:rPr>
          <w:rFonts w:ascii="Arial" w:hAnsi="Arial" w:cs="Arial"/>
        </w:rPr>
        <w:t>-values using the WZA will identify genomic regions with a pattern of GEA statistics that deviate from the average genome-</w:t>
      </w:r>
      <w:commentRangeStart w:id="72"/>
      <w:commentRangeStart w:id="73"/>
      <w:r w:rsidR="00C002A5" w:rsidRPr="00F8653A">
        <w:rPr>
          <w:rFonts w:ascii="Arial" w:hAnsi="Arial" w:cs="Arial"/>
        </w:rPr>
        <w:t>wide</w:t>
      </w:r>
      <w:commentRangeEnd w:id="72"/>
      <w:r w:rsidR="00B04BA6">
        <w:rPr>
          <w:rStyle w:val="CommentReference"/>
        </w:rPr>
        <w:commentReference w:id="72"/>
      </w:r>
      <w:commentRangeEnd w:id="73"/>
      <w:r w:rsidR="00D04BC9">
        <w:rPr>
          <w:rStyle w:val="CommentReference"/>
        </w:rPr>
        <w:commentReference w:id="73"/>
      </w:r>
      <w:r w:rsidR="00E93C3B">
        <w:rPr>
          <w:rFonts w:ascii="Arial" w:hAnsi="Arial" w:cs="Arial"/>
        </w:rPr>
        <w:t>.</w:t>
      </w:r>
      <w:del w:id="74" w:author="Tom Booker" w:date="2021-06-04T13:01:00Z">
        <w:r w:rsidR="00E93C3B" w:rsidDel="00AC213B">
          <w:rPr>
            <w:rFonts w:ascii="Arial" w:hAnsi="Arial" w:cs="Arial"/>
          </w:rPr>
          <w:delText xml:space="preserve"> </w:delText>
        </w:r>
      </w:del>
      <w:ins w:id="75" w:author="Tom Booker" w:date="2021-06-04T13:01:00Z">
        <w:r w:rsidR="00AC213B">
          <w:rPr>
            <w:rFonts w:ascii="Arial" w:hAnsi="Arial" w:cs="Arial"/>
          </w:rPr>
          <w:t xml:space="preserve"> </w:t>
        </w:r>
      </w:ins>
      <w:ins w:id="76" w:author="Tom Booker" w:date="2021-06-04T14:58:00Z">
        <w:r w:rsidR="00780A25" w:rsidRPr="00F8653A">
          <w:rPr>
            <w:rFonts w:ascii="Arial" w:hAnsi="Arial" w:cs="Arial"/>
          </w:rPr>
          <w:t xml:space="preserve">A feature of the WZA is that many </w:t>
        </w:r>
        <w:commentRangeStart w:id="77"/>
        <w:commentRangeStart w:id="78"/>
        <w:r w:rsidR="00780A25">
          <w:rPr>
            <w:rFonts w:ascii="Arial" w:hAnsi="Arial" w:cs="Arial"/>
          </w:rPr>
          <w:t>tests</w:t>
        </w:r>
        <w:r w:rsidR="00780A25" w:rsidRPr="00F8653A">
          <w:rPr>
            <w:rFonts w:ascii="Arial" w:hAnsi="Arial" w:cs="Arial"/>
          </w:rPr>
          <w:t xml:space="preserve"> </w:t>
        </w:r>
        <w:commentRangeEnd w:id="77"/>
        <w:r w:rsidR="00780A25">
          <w:rPr>
            <w:rStyle w:val="CommentReference"/>
          </w:rPr>
          <w:commentReference w:id="77"/>
        </w:r>
        <w:commentRangeEnd w:id="78"/>
        <w:r w:rsidR="00AC146B">
          <w:rPr>
            <w:rStyle w:val="CommentReference"/>
          </w:rPr>
          <w:commentReference w:id="78"/>
        </w:r>
        <w:r w:rsidR="00780A25" w:rsidRPr="00F8653A">
          <w:rPr>
            <w:rFonts w:ascii="Arial" w:hAnsi="Arial" w:cs="Arial"/>
          </w:rPr>
          <w:t xml:space="preserve">can potentially be used as input as long as individual </w:t>
        </w:r>
        <w:r w:rsidR="00780A25" w:rsidRPr="00F8653A">
          <w:rPr>
            <w:rFonts w:ascii="Arial" w:hAnsi="Arial" w:cs="Arial"/>
            <w:i/>
          </w:rPr>
          <w:t>p</w:t>
        </w:r>
        <w:r w:rsidR="00780A25" w:rsidRPr="00F8653A">
          <w:rPr>
            <w:rFonts w:ascii="Arial" w:hAnsi="Arial" w:cs="Arial"/>
          </w:rPr>
          <w:t>-value</w:t>
        </w:r>
        <w:r w:rsidR="00780A25">
          <w:rPr>
            <w:rFonts w:ascii="Arial" w:hAnsi="Arial" w:cs="Arial"/>
          </w:rPr>
          <w:t>s</w:t>
        </w:r>
        <w:commentRangeStart w:id="79"/>
        <w:commentRangeEnd w:id="79"/>
        <w:r w:rsidR="00780A25">
          <w:rPr>
            <w:rStyle w:val="CommentReference"/>
          </w:rPr>
          <w:commentReference w:id="79"/>
        </w:r>
        <w:commentRangeStart w:id="80"/>
        <w:commentRangeEnd w:id="80"/>
        <w:r w:rsidR="00780A25">
          <w:rPr>
            <w:rStyle w:val="CommentReference"/>
          </w:rPr>
          <w:commentReference w:id="80"/>
        </w:r>
        <w:r w:rsidR="00780A25" w:rsidRPr="00F8653A">
          <w:rPr>
            <w:rFonts w:ascii="Arial" w:hAnsi="Arial" w:cs="Arial"/>
          </w:rPr>
          <w:t xml:space="preserve"> provide a measure for the strength of evidence against a null hypothesis.</w:t>
        </w:r>
      </w:ins>
    </w:p>
    <w:p w14:paraId="4BE908B7" w14:textId="1991A0AD" w:rsidR="00293924" w:rsidRPr="00F8653A" w:rsidRDefault="0032250D" w:rsidP="00EB1F32">
      <w:pPr>
        <w:rPr>
          <w:rFonts w:ascii="Arial" w:hAnsi="Arial" w:cs="Arial"/>
        </w:rPr>
      </w:pPr>
      <w:r w:rsidRPr="00F8653A">
        <w:rPr>
          <w:rFonts w:ascii="Arial" w:hAnsi="Arial" w:cs="Arial"/>
        </w:rPr>
        <w:t>When we apply the WZA in this study, we used two different statistics as input</w:t>
      </w:r>
      <w:ins w:id="81" w:author="Samuel Yeaman" w:date="2021-06-02T10:06:00Z">
        <w:r w:rsidR="00B04BA6">
          <w:rPr>
            <w:rFonts w:ascii="Arial" w:hAnsi="Arial" w:cs="Arial"/>
          </w:rPr>
          <w:t>:</w:t>
        </w:r>
      </w:ins>
      <w:del w:id="82" w:author="Samuel Yeaman" w:date="2021-06-02T10:06:00Z">
        <w:r w:rsidR="00C3029B" w:rsidDel="00B04BA6">
          <w:rPr>
            <w:rFonts w:ascii="Arial" w:hAnsi="Arial" w:cs="Arial"/>
          </w:rPr>
          <w:delText>.</w:delText>
        </w:r>
      </w:del>
      <w:r w:rsidR="00C3029B">
        <w:rPr>
          <w:rFonts w:ascii="Arial" w:hAnsi="Arial" w:cs="Arial"/>
        </w:rPr>
        <w:t xml:space="preserve"> </w:t>
      </w:r>
      <w:del w:id="83" w:author="Samuel Yeaman" w:date="2021-06-02T10:06:00Z">
        <w:r w:rsidR="00C3029B" w:rsidDel="00B04BA6">
          <w:rPr>
            <w:rFonts w:ascii="Arial" w:hAnsi="Arial" w:cs="Arial"/>
          </w:rPr>
          <w:delText xml:space="preserve">The first was </w:delText>
        </w:r>
      </w:del>
      <w:r w:rsidRPr="00F8653A">
        <w:rPr>
          <w:rFonts w:ascii="Arial" w:hAnsi="Arial" w:cs="Arial"/>
        </w:rPr>
        <w:t xml:space="preserve">empirical </w:t>
      </w:r>
      <w:r w:rsidRPr="00F8653A">
        <w:rPr>
          <w:rFonts w:ascii="Arial" w:hAnsi="Arial" w:cs="Arial"/>
          <w:i/>
        </w:rPr>
        <w:t>p</w:t>
      </w:r>
      <w:r w:rsidRPr="00F8653A">
        <w:rPr>
          <w:rFonts w:ascii="Arial" w:hAnsi="Arial" w:cs="Arial"/>
        </w:rPr>
        <w:t xml:space="preserve">-values calculated from the genome-wide distribution of parametric </w:t>
      </w:r>
      <w:r w:rsidRPr="00F8653A">
        <w:rPr>
          <w:rFonts w:ascii="Arial" w:hAnsi="Arial" w:cs="Arial"/>
          <w:i/>
        </w:rPr>
        <w:t>p</w:t>
      </w:r>
      <w:r w:rsidRPr="00F8653A">
        <w:rPr>
          <w:rFonts w:ascii="Arial" w:hAnsi="Arial" w:cs="Arial"/>
        </w:rPr>
        <w:t xml:space="preserve">-values from Kendall’s </w:t>
      </w:r>
      <m:oMath>
        <m:r>
          <w:rPr>
            <w:rFonts w:ascii="Cambria Math" w:hAnsi="Cambria Math" w:cs="Arial"/>
          </w:rPr>
          <m:t>τ</m:t>
        </m:r>
      </m:oMath>
      <w:r w:rsidR="00C1443D" w:rsidRPr="00F8653A">
        <w:rPr>
          <w:rFonts w:ascii="Arial" w:eastAsiaTheme="minorEastAsia" w:hAnsi="Arial" w:cs="Arial"/>
        </w:rPr>
        <w:t xml:space="preserve"> correlating the local environmental variable and local allele frequency</w:t>
      </w:r>
      <w:ins w:id="84" w:author="Samuel Yeaman" w:date="2021-06-02T10:07:00Z">
        <w:r w:rsidR="00B04BA6">
          <w:rPr>
            <w:rFonts w:ascii="Arial" w:hAnsi="Arial" w:cs="Arial"/>
          </w:rPr>
          <w:t xml:space="preserve"> (referred to</w:t>
        </w:r>
      </w:ins>
      <w:del w:id="85" w:author="Samuel Yeaman" w:date="2021-06-02T10:07:00Z">
        <w:r w:rsidR="00EB1F32" w:rsidDel="00B04BA6">
          <w:rPr>
            <w:rFonts w:ascii="Arial" w:hAnsi="Arial" w:cs="Arial"/>
          </w:rPr>
          <w:delText>. We refer to the WZA performed on these data</w:delText>
        </w:r>
      </w:del>
      <w:r w:rsidR="00EB1F32">
        <w:rPr>
          <w:rFonts w:ascii="Arial" w:hAnsi="Arial" w:cs="Arial"/>
        </w:rPr>
        <w:t xml:space="preserve"> as WZA</w:t>
      </w:r>
      <w:r w:rsidR="00E612B3">
        <w:rPr>
          <w:rFonts w:ascii="Cambria Math" w:hAnsi="Cambria Math" w:cs="Arial"/>
        </w:rPr>
        <w:t>𝜏</w:t>
      </w:r>
      <w:ins w:id="86" w:author="Samuel Yeaman" w:date="2021-06-02T10:07:00Z">
        <w:r w:rsidR="00B04BA6">
          <w:rPr>
            <w:rFonts w:ascii="Cambria Math" w:hAnsi="Cambria Math" w:cs="Arial"/>
          </w:rPr>
          <w:t>)</w:t>
        </w:r>
        <w:r w:rsidR="00B04BA6">
          <w:rPr>
            <w:rFonts w:ascii="Arial" w:hAnsi="Arial" w:cs="Arial"/>
          </w:rPr>
          <w:t>, and</w:t>
        </w:r>
      </w:ins>
      <w:del w:id="87" w:author="Samuel Yeaman" w:date="2021-06-02T10:07:00Z">
        <w:r w:rsidR="00E612B3" w:rsidDel="00B04BA6">
          <w:rPr>
            <w:rFonts w:ascii="Arial" w:hAnsi="Arial" w:cs="Arial"/>
          </w:rPr>
          <w:delText>.</w:delText>
        </w:r>
      </w:del>
      <w:r w:rsidR="00EB1F32">
        <w:rPr>
          <w:rFonts w:ascii="Arial" w:hAnsi="Arial" w:cs="Arial"/>
        </w:rPr>
        <w:t xml:space="preserve"> </w:t>
      </w:r>
      <w:del w:id="88" w:author="Samuel Yeaman" w:date="2021-06-02T10:07:00Z">
        <w:r w:rsidR="00EB1F32" w:rsidDel="00B04BA6">
          <w:rPr>
            <w:rFonts w:ascii="Arial" w:hAnsi="Arial" w:cs="Arial"/>
          </w:rPr>
          <w:delText xml:space="preserve">The second was </w:delText>
        </w:r>
      </w:del>
      <w:r w:rsidRPr="00F8653A">
        <w:rPr>
          <w:rFonts w:ascii="Arial" w:hAnsi="Arial" w:cs="Arial"/>
        </w:rPr>
        <w:t xml:space="preserve">empirical </w:t>
      </w:r>
      <w:r w:rsidRPr="00F8653A">
        <w:rPr>
          <w:rFonts w:ascii="Arial" w:hAnsi="Arial" w:cs="Arial"/>
          <w:i/>
        </w:rPr>
        <w:t>p</w:t>
      </w:r>
      <w:r w:rsidRPr="00F8653A">
        <w:rPr>
          <w:rFonts w:ascii="Arial" w:hAnsi="Arial" w:cs="Arial"/>
        </w:rPr>
        <w:t xml:space="preserve">-values calculated from the genome-wide distribution of Bayes factors as obtained using the </w:t>
      </w:r>
      <w:r w:rsidRPr="00F8653A">
        <w:rPr>
          <w:rFonts w:ascii="Arial" w:hAnsi="Arial" w:cs="Arial"/>
          <w:i/>
        </w:rPr>
        <w:t>BayPass</w:t>
      </w:r>
      <w:r w:rsidRPr="00F8653A">
        <w:rPr>
          <w:rFonts w:ascii="Arial" w:hAnsi="Arial" w:cs="Arial"/>
        </w:rPr>
        <w:t xml:space="preserve"> program (</w:t>
      </w:r>
      <w:ins w:id="89" w:author="Samuel Yeaman" w:date="2021-06-02T10:07:00Z">
        <w:r w:rsidR="00B04BA6">
          <w:rPr>
            <w:rFonts w:ascii="Arial" w:hAnsi="Arial" w:cs="Arial"/>
          </w:rPr>
          <w:t>referred to as WZA</w:t>
        </w:r>
        <w:r w:rsidR="00B04BA6" w:rsidRPr="00EB1F32">
          <w:rPr>
            <w:rFonts w:ascii="Arial" w:hAnsi="Arial" w:cs="Arial"/>
            <w:vertAlign w:val="subscript"/>
          </w:rPr>
          <w:t>BP</w:t>
        </w:r>
        <w:r w:rsidR="00B04BA6">
          <w:rPr>
            <w:rFonts w:ascii="Arial" w:hAnsi="Arial" w:cs="Arial"/>
          </w:rPr>
          <w:t xml:space="preserve">; </w:t>
        </w:r>
      </w:ins>
      <w:r w:rsidRPr="00F8653A">
        <w:rPr>
          <w:rFonts w:ascii="Arial" w:hAnsi="Arial" w:cs="Arial"/>
        </w:rPr>
        <w:t>see below).</w:t>
      </w:r>
      <w:r w:rsidR="00027F91">
        <w:rPr>
          <w:rFonts w:ascii="Arial" w:hAnsi="Arial" w:cs="Arial"/>
        </w:rPr>
        <w:t xml:space="preserve"> </w:t>
      </w:r>
      <w:del w:id="90" w:author="Samuel Yeaman" w:date="2021-06-02T10:07:00Z">
        <w:r w:rsidR="00EB1F32" w:rsidDel="00B04BA6">
          <w:rPr>
            <w:rFonts w:ascii="Arial" w:hAnsi="Arial" w:cs="Arial"/>
          </w:rPr>
          <w:delText xml:space="preserve">We refer to the WZA performed on </w:delText>
        </w:r>
        <w:r w:rsidR="00EB1F32" w:rsidRPr="00822389" w:rsidDel="00B04BA6">
          <w:rPr>
            <w:rFonts w:ascii="Arial" w:hAnsi="Arial" w:cs="Arial"/>
            <w:i/>
            <w:iCs/>
          </w:rPr>
          <w:delText>BayPass</w:delText>
        </w:r>
        <w:r w:rsidR="00EB1F32" w:rsidDel="00B04BA6">
          <w:rPr>
            <w:rFonts w:ascii="Arial" w:hAnsi="Arial" w:cs="Arial"/>
          </w:rPr>
          <w:delText xml:space="preserve"> results as WZA</w:delText>
        </w:r>
        <w:r w:rsidR="00EB1F32" w:rsidRPr="00EB1F32" w:rsidDel="00B04BA6">
          <w:rPr>
            <w:rFonts w:ascii="Arial" w:hAnsi="Arial" w:cs="Arial"/>
            <w:vertAlign w:val="subscript"/>
          </w:rPr>
          <w:delText>BP</w:delText>
        </w:r>
        <w:r w:rsidR="003A0ABA" w:rsidDel="00B04BA6">
          <w:rPr>
            <w:rFonts w:ascii="Arial" w:hAnsi="Arial" w:cs="Arial"/>
            <w:vertAlign w:val="subscript"/>
          </w:rPr>
          <w:delText>.</w:delText>
        </w:r>
        <w:r w:rsidR="00695D83" w:rsidDel="00B04BA6">
          <w:rPr>
            <w:rFonts w:ascii="Arial" w:hAnsi="Arial" w:cs="Arial"/>
            <w:vertAlign w:val="subscript"/>
          </w:rPr>
          <w:delText xml:space="preserve"> </w:delText>
        </w:r>
      </w:del>
      <w:r w:rsidR="00695D83">
        <w:rPr>
          <w:rFonts w:ascii="Arial" w:hAnsi="Arial" w:cs="Arial"/>
        </w:rPr>
        <w:t xml:space="preserve">Note that Lotterhos (2019) identified Spearman’s </w:t>
      </w:r>
      <w:r w:rsidR="00695D83" w:rsidRPr="008F7A04">
        <w:rPr>
          <w:rFonts w:ascii="Arial" w:hAnsi="Arial" w:cs="Arial"/>
          <w:i/>
          <w:iCs/>
        </w:rPr>
        <w:t xml:space="preserve">ρ </w:t>
      </w:r>
      <w:r w:rsidR="00695D83">
        <w:rPr>
          <w:rFonts w:ascii="Arial" w:hAnsi="Arial" w:cs="Arial"/>
        </w:rPr>
        <w:t xml:space="preserve">as having among the highest power of the GEA analyses that they had tested. We used Kendall’s </w:t>
      </w:r>
      <m:oMath>
        <m:r>
          <w:rPr>
            <w:rFonts w:ascii="Cambria Math" w:hAnsi="Cambria Math" w:cs="Arial"/>
          </w:rPr>
          <m:t>τ</m:t>
        </m:r>
      </m:oMath>
      <w:r w:rsidR="00695D83" w:rsidRPr="00F8653A">
        <w:rPr>
          <w:rFonts w:ascii="Arial" w:eastAsiaTheme="minorEastAsia" w:hAnsi="Arial" w:cs="Arial"/>
        </w:rPr>
        <w:t xml:space="preserve"> </w:t>
      </w:r>
      <w:r w:rsidR="00695D83">
        <w:rPr>
          <w:rFonts w:ascii="Arial" w:eastAsiaTheme="minorEastAsia" w:hAnsi="Arial" w:cs="Arial"/>
        </w:rPr>
        <w:t xml:space="preserve">as it </w:t>
      </w:r>
      <w:del w:id="91" w:author="Samuel Yeaman" w:date="2021-06-02T10:08:00Z">
        <w:r w:rsidR="00695D83" w:rsidDel="00B04BA6">
          <w:rPr>
            <w:rFonts w:ascii="Arial" w:eastAsiaTheme="minorEastAsia" w:hAnsi="Arial" w:cs="Arial"/>
          </w:rPr>
          <w:delText xml:space="preserve">can be used to </w:delText>
        </w:r>
      </w:del>
      <w:r w:rsidR="00695D83">
        <w:rPr>
          <w:rFonts w:ascii="Arial" w:eastAsiaTheme="minorEastAsia" w:hAnsi="Arial" w:cs="Arial"/>
        </w:rPr>
        <w:t>calculate</w:t>
      </w:r>
      <w:ins w:id="92" w:author="Samuel Yeaman" w:date="2021-06-02T10:08:00Z">
        <w:r w:rsidR="00B04BA6">
          <w:rPr>
            <w:rFonts w:ascii="Arial" w:eastAsiaTheme="minorEastAsia" w:hAnsi="Arial" w:cs="Arial"/>
          </w:rPr>
          <w:t>s</w:t>
        </w:r>
      </w:ins>
      <w:r w:rsidR="00695D83">
        <w:rPr>
          <w:rFonts w:ascii="Arial" w:eastAsiaTheme="minorEastAsia" w:hAnsi="Arial" w:cs="Arial"/>
        </w:rPr>
        <w:t xml:space="preserve"> accurate </w:t>
      </w:r>
      <w:r w:rsidR="00695D83">
        <w:rPr>
          <w:rFonts w:ascii="Arial" w:eastAsiaTheme="minorEastAsia" w:hAnsi="Arial" w:cs="Arial"/>
          <w:i/>
          <w:iCs/>
        </w:rPr>
        <w:t>p</w:t>
      </w:r>
      <w:r w:rsidR="00695D83">
        <w:rPr>
          <w:rFonts w:ascii="Arial" w:eastAsiaTheme="minorEastAsia" w:hAnsi="Arial" w:cs="Arial"/>
        </w:rPr>
        <w:t>-values in the presence of tied datapoints.</w:t>
      </w:r>
    </w:p>
    <w:p w14:paraId="063C7E97" w14:textId="77777777" w:rsidR="00E24DF4" w:rsidRPr="00F8653A" w:rsidRDefault="00E24DF4" w:rsidP="00AD68E8">
      <w:pPr>
        <w:snapToGrid/>
        <w:spacing w:before="0"/>
        <w:rPr>
          <w:rFonts w:ascii="Arial" w:hAnsi="Arial" w:cs="Arial"/>
        </w:rPr>
      </w:pPr>
      <w:r w:rsidRPr="00F8653A">
        <w:rPr>
          <w:rFonts w:ascii="Arial" w:hAnsi="Arial" w:cs="Arial"/>
        </w:rPr>
        <w:br w:type="page"/>
      </w:r>
    </w:p>
    <w:p w14:paraId="1132F62E" w14:textId="77777777" w:rsidR="000B456F" w:rsidRPr="00F8653A" w:rsidRDefault="0032250D" w:rsidP="00AD68E8">
      <w:pPr>
        <w:pStyle w:val="Heading1"/>
        <w:rPr>
          <w:rFonts w:ascii="Arial" w:hAnsi="Arial" w:cs="Arial"/>
        </w:rPr>
      </w:pPr>
      <w:bookmarkStart w:id="93" w:name="sec:materials:methods"/>
      <w:r w:rsidRPr="00F8653A">
        <w:rPr>
          <w:rFonts w:ascii="Arial" w:hAnsi="Arial" w:cs="Arial"/>
        </w:rPr>
        <w:lastRenderedPageBreak/>
        <w:t>Materials and Methods</w:t>
      </w:r>
      <w:bookmarkEnd w:id="93"/>
    </w:p>
    <w:p w14:paraId="6B1AEE77" w14:textId="77777777" w:rsidR="000B456F" w:rsidRPr="00F8653A" w:rsidRDefault="0032250D" w:rsidP="00AD68E8">
      <w:pPr>
        <w:pStyle w:val="Heading2"/>
        <w:rPr>
          <w:rFonts w:ascii="Arial" w:hAnsi="Arial" w:cs="Arial"/>
        </w:rPr>
      </w:pPr>
      <w:bookmarkStart w:id="94" w:name="simulating-local-adaptation"/>
      <w:r w:rsidRPr="00F8653A">
        <w:rPr>
          <w:rFonts w:ascii="Arial" w:hAnsi="Arial" w:cs="Arial"/>
        </w:rPr>
        <w:t>Simulating local adaptation</w:t>
      </w:r>
      <w:bookmarkEnd w:id="94"/>
    </w:p>
    <w:p w14:paraId="35F551A5" w14:textId="777FFA1B" w:rsidR="00276073" w:rsidRPr="00F8653A" w:rsidRDefault="0032250D" w:rsidP="00AD68E8">
      <w:pPr>
        <w:pStyle w:val="FirstParagraph"/>
        <w:rPr>
          <w:rFonts w:ascii="Arial" w:hAnsi="Arial" w:cs="Arial"/>
        </w:rPr>
      </w:pPr>
      <w:r w:rsidRPr="00F8653A">
        <w:rPr>
          <w:rFonts w:ascii="Arial" w:hAnsi="Arial" w:cs="Arial"/>
        </w:rPr>
        <w:t xml:space="preserve">We performed forward-in-time population genetic simulations of local adaptation to determine how well </w:t>
      </w:r>
      <w:ins w:id="95" w:author="Samuel Yeaman" w:date="2021-06-02T10:08:00Z">
        <w:r w:rsidR="00B04BA6">
          <w:rPr>
            <w:rFonts w:ascii="Arial" w:hAnsi="Arial" w:cs="Arial"/>
          </w:rPr>
          <w:t xml:space="preserve">the </w:t>
        </w:r>
      </w:ins>
      <w:r w:rsidRPr="00F8653A">
        <w:rPr>
          <w:rFonts w:ascii="Arial" w:hAnsi="Arial" w:cs="Arial"/>
        </w:rPr>
        <w:t>WZA was able to identify the genetic basis of local adaptation. GEA studies are often performed on large spatially extended populations that may be comprised of hundreds of thousands of individuals. However, it is computationally infeasible to model selection and linkage in long chromosomal segments (&gt;1Mbp) for such large populations. For that reason, we simulated relatively small populations containing 19,600 diploid individuals in total and scaled population genetic parameters so as to model a large population. We based our choice of population genetic parameters on estimates for conifer species. A representative set of parameters is given in Table</w:t>
      </w:r>
      <w:r w:rsidR="00DF2785">
        <w:rPr>
          <w:rFonts w:ascii="Arial" w:hAnsi="Arial" w:cs="Arial"/>
        </w:rPr>
        <w:t xml:space="preserve"> S1 </w:t>
      </w:r>
      <w:r w:rsidRPr="00F8653A">
        <w:rPr>
          <w:rFonts w:ascii="Arial" w:hAnsi="Arial" w:cs="Arial"/>
        </w:rPr>
        <w:t xml:space="preserve">and in the Appendix we give a breakdown and justification of the parameters we simulated. All simulations were performed in </w:t>
      </w:r>
      <w:r w:rsidRPr="001B44C9">
        <w:rPr>
          <w:rFonts w:ascii="Arial" w:hAnsi="Arial" w:cs="Arial"/>
          <w:i/>
          <w:iCs/>
        </w:rPr>
        <w:t>SLiM</w:t>
      </w:r>
      <w:r w:rsidRPr="00F8653A">
        <w:rPr>
          <w:rFonts w:ascii="Arial" w:hAnsi="Arial" w:cs="Arial"/>
        </w:rPr>
        <w:t xml:space="preserve"> v3.4 (</w:t>
      </w:r>
      <w:r w:rsidR="00DF2785" w:rsidRPr="00F96056">
        <w:rPr>
          <w:rFonts w:ascii="Arial" w:hAnsi="Arial" w:cs="Arial"/>
          <w:bCs/>
        </w:rPr>
        <w:t>Messer and Haller</w:t>
      </w:r>
      <w:r w:rsidR="00F96056" w:rsidRPr="00F96056">
        <w:rPr>
          <w:rFonts w:ascii="Arial" w:hAnsi="Arial" w:cs="Arial"/>
          <w:bCs/>
        </w:rPr>
        <w:t xml:space="preserve"> 2019</w:t>
      </w:r>
      <w:r w:rsidRPr="00F8653A">
        <w:rPr>
          <w:rFonts w:ascii="Arial" w:hAnsi="Arial" w:cs="Arial"/>
        </w:rPr>
        <w:t>).</w:t>
      </w:r>
    </w:p>
    <w:p w14:paraId="7ED99EC7" w14:textId="77777777" w:rsidR="006B259F" w:rsidRDefault="006B259F" w:rsidP="00AD68E8">
      <w:pPr>
        <w:pStyle w:val="FirstParagraph"/>
        <w:rPr>
          <w:rFonts w:ascii="Arial" w:hAnsi="Arial" w:cs="Arial"/>
        </w:rPr>
      </w:pPr>
    </w:p>
    <w:p w14:paraId="4E1E5EDA" w14:textId="5403DDBF" w:rsidR="00C76E99" w:rsidRDefault="006B259F" w:rsidP="00350905">
      <w:pPr>
        <w:pStyle w:val="FirstParagraph"/>
        <w:rPr>
          <w:rFonts w:ascii="Arial" w:hAnsi="Arial" w:cs="Arial"/>
        </w:rPr>
      </w:pPr>
      <w:r w:rsidRPr="00F8653A">
        <w:rPr>
          <w:rFonts w:ascii="Arial" w:hAnsi="Arial" w:cs="Arial"/>
        </w:rPr>
        <w:t xml:space="preserve">We simulated meta-populations inhabiting and adapting to heterogeneous environments and modelled the population structure on an </w:t>
      </w:r>
      <w:r w:rsidR="00167D69" w:rsidRPr="00F8653A">
        <w:rPr>
          <w:rFonts w:ascii="Arial" w:hAnsi="Arial" w:cs="Arial"/>
        </w:rPr>
        <w:t>idealized</w:t>
      </w:r>
      <w:r w:rsidRPr="00F8653A">
        <w:rPr>
          <w:rFonts w:ascii="Arial" w:hAnsi="Arial" w:cs="Arial"/>
        </w:rPr>
        <w:t xml:space="preserve"> conifer species. In conifers, strong isolation-by-distance has been reported and overall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r>
          <w:rPr>
            <w:rFonts w:ascii="Cambria Math" w:hAnsi="Cambria Math" w:cs="Arial"/>
          </w:rPr>
          <m:t>&lt;0.10</m:t>
        </m:r>
      </m:oMath>
      <w:r w:rsidRPr="00F8653A">
        <w:rPr>
          <w:rFonts w:ascii="Arial" w:hAnsi="Arial" w:cs="Arial"/>
        </w:rPr>
        <w:t xml:space="preserve"> has been estimated in several species (Mimura and Aitken 2007; Mosca</w:t>
      </w:r>
      <w:r w:rsidR="00D940CE">
        <w:rPr>
          <w:rFonts w:ascii="Arial" w:hAnsi="Arial" w:cs="Arial"/>
        </w:rPr>
        <w:t xml:space="preserve"> et al</w:t>
      </w:r>
      <w:r w:rsidR="000D74D9">
        <w:rPr>
          <w:rFonts w:ascii="Arial" w:hAnsi="Arial" w:cs="Arial"/>
        </w:rPr>
        <w:t>.</w:t>
      </w:r>
      <w:r w:rsidRPr="00F8653A">
        <w:rPr>
          <w:rFonts w:ascii="Arial" w:hAnsi="Arial" w:cs="Arial"/>
        </w:rPr>
        <w:t xml:space="preserve"> 2014). </w:t>
      </w:r>
      <w:r w:rsidR="00350905">
        <w:rPr>
          <w:rFonts w:ascii="Arial" w:hAnsi="Arial" w:cs="Arial"/>
        </w:rPr>
        <w:t>We thus simulated i</w:t>
      </w:r>
      <w:r w:rsidR="00350905" w:rsidRPr="00F8653A">
        <w:rPr>
          <w:rFonts w:ascii="Arial" w:hAnsi="Arial" w:cs="Arial"/>
        </w:rPr>
        <w:t>ndividuals inhabit</w:t>
      </w:r>
      <w:r w:rsidR="00E325A7">
        <w:rPr>
          <w:rFonts w:ascii="Arial" w:hAnsi="Arial" w:cs="Arial"/>
        </w:rPr>
        <w:t>ing</w:t>
      </w:r>
      <w:r w:rsidR="00350905" w:rsidRPr="00F8653A">
        <w:rPr>
          <w:rFonts w:ascii="Arial" w:hAnsi="Arial" w:cs="Arial"/>
        </w:rPr>
        <w:t xml:space="preserve"> a 2-dimensional stepping-stone population made up of 196 demes (i.e. a </w:t>
      </w:r>
      <m:oMath>
        <m:r>
          <w:rPr>
            <w:rFonts w:ascii="Cambria Math" w:hAnsi="Cambria Math" w:cs="Arial"/>
          </w:rPr>
          <m:t>14×14</m:t>
        </m:r>
      </m:oMath>
      <w:r w:rsidR="00350905" w:rsidRPr="00F8653A">
        <w:rPr>
          <w:rFonts w:ascii="Arial" w:hAnsi="Arial" w:cs="Arial"/>
        </w:rPr>
        <w:t xml:space="preserve"> grid). Each deme consisted of </w:t>
      </w:r>
      <m:oMath>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oMath>
      <w:r w:rsidR="00350905" w:rsidRPr="00F8653A">
        <w:rPr>
          <w:rFonts w:ascii="Arial" w:hAnsi="Arial" w:cs="Arial"/>
        </w:rPr>
        <w:t xml:space="preserve"> = 100 diploid individuals. We assumed a Wright-Fisher model so demes did not fluctuate in size over time. Migration was limited to neighboring demes in the cardinal directions and the</w:t>
      </w:r>
      <w:r w:rsidR="00350905">
        <w:rPr>
          <w:rFonts w:ascii="Arial" w:hAnsi="Arial" w:cs="Arial"/>
        </w:rPr>
        <w:t xml:space="preserve"> reciprocal</w:t>
      </w:r>
      <w:r w:rsidR="00350905" w:rsidRPr="00F8653A">
        <w:rPr>
          <w:rFonts w:ascii="Arial" w:hAnsi="Arial" w:cs="Arial"/>
        </w:rPr>
        <w:t xml:space="preserve"> migration rate </w:t>
      </w:r>
      <w:r w:rsidR="00350905">
        <w:rPr>
          <w:rFonts w:ascii="Arial" w:hAnsi="Arial" w:cs="Arial"/>
        </w:rPr>
        <w:t xml:space="preserve">between demes </w:t>
      </w:r>
      <w:r w:rsidR="00350905" w:rsidRPr="00F8653A">
        <w:rPr>
          <w:rFonts w:ascii="Arial" w:hAnsi="Arial" w:cs="Arial"/>
        </w:rPr>
        <w:t>(</w:t>
      </w:r>
      <m:oMath>
        <m:r>
          <w:rPr>
            <w:rFonts w:ascii="Cambria Math" w:hAnsi="Cambria Math" w:cs="Arial"/>
          </w:rPr>
          <m:t>m</m:t>
        </m:r>
      </m:oMath>
      <w:r w:rsidR="00350905" w:rsidRPr="00F8653A">
        <w:rPr>
          <w:rFonts w:ascii="Arial" w:hAnsi="Arial" w:cs="Arial"/>
        </w:rPr>
        <w:t xml:space="preserve">) was set to </w:t>
      </w:r>
      <w:r w:rsidR="00331D24">
        <w:rPr>
          <w:rFonts w:ascii="Arial" w:hAnsi="Arial" w:cs="Arial"/>
        </w:rPr>
        <w:t xml:space="preserve">0.0375 </w:t>
      </w:r>
      <w:r w:rsidR="00350905" w:rsidRPr="00F8653A">
        <w:rPr>
          <w:rFonts w:ascii="Arial" w:hAnsi="Arial" w:cs="Arial"/>
        </w:rPr>
        <w:t xml:space="preserve">in each possible direction to achieve an overall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50905" w:rsidRPr="00F8653A">
        <w:rPr>
          <w:rFonts w:ascii="Arial" w:hAnsi="Arial" w:cs="Arial"/>
        </w:rPr>
        <w:t xml:space="preserve"> for the metapopulation of around 0.04 (Figur</w:t>
      </w:r>
      <w:r w:rsidR="00350905">
        <w:rPr>
          <w:rFonts w:ascii="Arial" w:hAnsi="Arial" w:cs="Arial"/>
        </w:rPr>
        <w:t>e S</w:t>
      </w:r>
      <w:r w:rsidR="0063580B">
        <w:rPr>
          <w:rFonts w:ascii="Arial" w:hAnsi="Arial" w:cs="Arial"/>
        </w:rPr>
        <w:t>1</w:t>
      </w:r>
      <w:r w:rsidR="00350905" w:rsidRPr="00F8653A">
        <w:rPr>
          <w:rFonts w:ascii="Arial" w:hAnsi="Arial" w:cs="Arial"/>
        </w:rPr>
        <w:t>).</w:t>
      </w:r>
      <w:r w:rsidR="00350905">
        <w:rPr>
          <w:rFonts w:ascii="Arial" w:hAnsi="Arial" w:cs="Arial"/>
        </w:rPr>
        <w:t xml:space="preserve"> As expected under restricted migration, our simulation</w:t>
      </w:r>
      <w:r w:rsidR="006C0A08">
        <w:rPr>
          <w:rFonts w:ascii="Arial" w:hAnsi="Arial" w:cs="Arial"/>
        </w:rPr>
        <w:t>s</w:t>
      </w:r>
      <w:r w:rsidR="00350905">
        <w:rPr>
          <w:rFonts w:ascii="Arial" w:hAnsi="Arial" w:cs="Arial"/>
        </w:rPr>
        <w:t xml:space="preserve"> exhibited a strong pattern of </w:t>
      </w:r>
      <w:r w:rsidR="00A852D1">
        <w:rPr>
          <w:rFonts w:ascii="Arial" w:hAnsi="Arial" w:cs="Arial"/>
        </w:rPr>
        <w:t>isolation</w:t>
      </w:r>
      <w:r w:rsidR="00350905">
        <w:rPr>
          <w:rFonts w:ascii="Arial" w:hAnsi="Arial" w:cs="Arial"/>
        </w:rPr>
        <w:t>-by-distance (Figure S</w:t>
      </w:r>
      <w:r w:rsidR="00DD2CB1">
        <w:rPr>
          <w:rFonts w:ascii="Arial" w:hAnsi="Arial" w:cs="Arial"/>
        </w:rPr>
        <w:t>1</w:t>
      </w:r>
      <w:r w:rsidR="00350905">
        <w:rPr>
          <w:rFonts w:ascii="Arial" w:hAnsi="Arial" w:cs="Arial"/>
        </w:rPr>
        <w:t>).</w:t>
      </w:r>
      <w:r w:rsidR="003905C7">
        <w:rPr>
          <w:rFonts w:ascii="Arial" w:hAnsi="Arial" w:cs="Arial"/>
        </w:rPr>
        <w:t xml:space="preserve"> </w:t>
      </w:r>
      <w:r w:rsidR="00350905" w:rsidRPr="00F8653A">
        <w:rPr>
          <w:rFonts w:ascii="Arial" w:hAnsi="Arial" w:cs="Arial"/>
        </w:rPr>
        <w:t xml:space="preserve">Additionally, we simulated metapopulations with no spatial structure (i.e., finite island models). In these simulations, we used the formula </w:t>
      </w:r>
    </w:p>
    <w:p w14:paraId="639CC940" w14:textId="0245AF39" w:rsidR="00C76E99" w:rsidRDefault="00350905" w:rsidP="00DC6F23">
      <w:pPr>
        <w:pStyle w:val="FirstParagraph"/>
        <w:jc w:val="center"/>
        <w:rPr>
          <w:rFonts w:ascii="Arial" w:hAnsi="Arial" w:cs="Arial"/>
        </w:rPr>
      </w:pPr>
      <m:oMathPara>
        <m:oMath>
          <m:r>
            <w:rPr>
              <w:rFonts w:ascii="Cambria Math" w:hAnsi="Cambria Math" w:cs="Arial"/>
            </w:rPr>
            <m:t>m=</m:t>
          </m:r>
          <m:f>
            <m:fPr>
              <m:ctrlPr>
                <w:rPr>
                  <w:rFonts w:ascii="Cambria Math" w:hAnsi="Cambria Math" w:cs="Arial"/>
                </w:rPr>
              </m:ctrlPr>
            </m:fPr>
            <m:num>
              <m:f>
                <m:fPr>
                  <m:ctrlPr>
                    <w:rPr>
                      <w:rFonts w:ascii="Cambria Math" w:hAnsi="Cambria Math" w:cs="Arial"/>
                    </w:rPr>
                  </m:ctrlPr>
                </m:fPr>
                <m:num>
                  <m:r>
                    <w:rPr>
                      <w:rFonts w:ascii="Cambria Math" w:hAnsi="Cambria Math" w:cs="Arial"/>
                    </w:rPr>
                    <m:t>1</m:t>
                  </m:r>
                </m:num>
                <m:den>
                  <m:sSub>
                    <m:sSubPr>
                      <m:ctrlPr>
                        <w:rPr>
                          <w:rFonts w:ascii="Cambria Math" w:hAnsi="Cambria Math" w:cs="Arial"/>
                        </w:rPr>
                      </m:ctrlPr>
                    </m:sSubPr>
                    <m:e>
                      <m:r>
                        <w:rPr>
                          <w:rFonts w:ascii="Cambria Math" w:hAnsi="Cambria Math" w:cs="Arial"/>
                        </w:rPr>
                        <m:t>F</m:t>
                      </m:r>
                    </m:e>
                    <m:sub>
                      <m:r>
                        <w:rPr>
                          <w:rFonts w:ascii="Cambria Math" w:hAnsi="Cambria Math" w:cs="Arial"/>
                        </w:rPr>
                        <m:t>S</m:t>
                      </m:r>
                    </m:sub>
                  </m:sSub>
                  <m:r>
                    <w:rPr>
                      <w:rFonts w:ascii="Cambria Math" w:hAnsi="Cambria Math" w:cs="Arial"/>
                    </w:rPr>
                    <m:t>T</m:t>
                  </m:r>
                </m:den>
              </m:f>
              <m:r>
                <w:rPr>
                  <w:rFonts w:ascii="Cambria Math" w:hAnsi="Cambria Math" w:cs="Arial"/>
                </w:rPr>
                <m:t>-1</m:t>
              </m:r>
            </m:num>
            <m:den>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r>
                <w:rPr>
                  <w:rFonts w:ascii="Cambria Math" w:hAnsi="Cambria Math" w:cs="Arial"/>
                </w:rPr>
                <m:t>196</m:t>
              </m:r>
            </m:den>
          </m:f>
        </m:oMath>
      </m:oMathPara>
    </w:p>
    <w:p w14:paraId="2FA416F5" w14:textId="65CC9C95" w:rsidR="00350905" w:rsidRPr="00F8653A" w:rsidRDefault="00350905" w:rsidP="00350905">
      <w:pPr>
        <w:pStyle w:val="FirstParagraph"/>
        <w:rPr>
          <w:rFonts w:ascii="Arial" w:hAnsi="Arial" w:cs="Arial"/>
        </w:rPr>
      </w:pPr>
      <w:r w:rsidRPr="00F8653A">
        <w:rPr>
          <w:rFonts w:ascii="Arial" w:hAnsi="Arial" w:cs="Arial"/>
        </w:rPr>
        <w:t xml:space="preserve">(Charlesworth and Charlesworth 2010; pp319) to determine that a migration rate between </w:t>
      </w:r>
      <w:r w:rsidR="00AE0CC6">
        <w:rPr>
          <w:rFonts w:ascii="Arial" w:hAnsi="Arial" w:cs="Arial"/>
        </w:rPr>
        <w:t>each pair of</w:t>
      </w:r>
      <w:r w:rsidR="00AE0CC6" w:rsidRPr="00F8653A">
        <w:rPr>
          <w:rFonts w:ascii="Arial" w:hAnsi="Arial" w:cs="Arial"/>
        </w:rPr>
        <w:t xml:space="preserve"> </w:t>
      </w:r>
      <w:r w:rsidRPr="00F8653A">
        <w:rPr>
          <w:rFonts w:ascii="Arial" w:hAnsi="Arial" w:cs="Arial"/>
        </w:rPr>
        <w:t xml:space="preserve">demes of </w:t>
      </w:r>
      <w:r w:rsidRPr="00F8653A">
        <w:rPr>
          <w:rFonts w:ascii="Arial" w:hAnsi="Arial" w:cs="Arial"/>
          <w:i/>
          <w:iCs/>
        </w:rPr>
        <w:t xml:space="preserve">m </w:t>
      </w:r>
      <w:r w:rsidRPr="00F8653A">
        <w:rPr>
          <w:rFonts w:ascii="Arial" w:hAnsi="Arial" w:cs="Arial"/>
        </w:rPr>
        <w:t>= 4.12 x 10</w:t>
      </w:r>
      <w:r w:rsidRPr="00F8653A">
        <w:rPr>
          <w:rFonts w:ascii="Arial" w:hAnsi="Arial" w:cs="Arial"/>
          <w:vertAlign w:val="superscript"/>
        </w:rPr>
        <w:t>-4</w:t>
      </w:r>
      <w:r w:rsidRPr="00F8653A">
        <w:rPr>
          <w:rFonts w:ascii="Arial" w:hAnsi="Arial" w:cs="Arial"/>
        </w:rPr>
        <w:t xml:space="preserve"> would give a target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of 0.03.</w:t>
      </w:r>
    </w:p>
    <w:p w14:paraId="516E98AB" w14:textId="037962DD" w:rsidR="0012157D" w:rsidRDefault="0032250D" w:rsidP="00AD68E8">
      <w:pPr>
        <w:pStyle w:val="FirstParagraph"/>
        <w:rPr>
          <w:rFonts w:ascii="Arial" w:hAnsi="Arial" w:cs="Arial"/>
        </w:rPr>
      </w:pPr>
      <w:r w:rsidRPr="00F8653A">
        <w:rPr>
          <w:rFonts w:ascii="Arial" w:hAnsi="Arial" w:cs="Arial"/>
        </w:rPr>
        <w:br/>
        <w:t xml:space="preserve">The simulated organism had a genome containing 1,000 genes uniformly distributed onto 5 chromosomes. We simulated a chromosome structure in </w:t>
      </w:r>
      <w:r w:rsidRPr="00F8653A">
        <w:rPr>
          <w:rFonts w:ascii="Arial" w:hAnsi="Arial" w:cs="Arial"/>
          <w:i/>
          <w:iCs/>
        </w:rPr>
        <w:t>SLiM</w:t>
      </w:r>
      <w:r w:rsidRPr="00F8653A">
        <w:rPr>
          <w:rFonts w:ascii="Arial" w:hAnsi="Arial" w:cs="Arial"/>
        </w:rPr>
        <w:t xml:space="preserve"> by including nucleotides that recombined at </w:t>
      </w:r>
      <w:r w:rsidRPr="00F8653A">
        <w:rPr>
          <w:rFonts w:ascii="Arial" w:hAnsi="Arial" w:cs="Arial"/>
          <w:i/>
        </w:rPr>
        <w:t>r</w:t>
      </w:r>
      <w:r w:rsidRPr="00F8653A">
        <w:rPr>
          <w:rFonts w:ascii="Arial" w:hAnsi="Arial" w:cs="Arial"/>
        </w:rPr>
        <w:t xml:space="preserve"> = 0.5 at the hypothetical chromosome boundaries. Each chromosome contained 200</w:t>
      </w:r>
      <w:r w:rsidR="004C18A9" w:rsidRPr="00F8653A">
        <w:rPr>
          <w:rFonts w:ascii="Arial" w:hAnsi="Arial" w:cs="Arial"/>
        </w:rPr>
        <w:t xml:space="preserve"> segments of</w:t>
      </w:r>
      <w:r w:rsidRPr="00F8653A">
        <w:rPr>
          <w:rFonts w:ascii="Arial" w:hAnsi="Arial" w:cs="Arial"/>
        </w:rPr>
        <w:t xml:space="preserve"> 10,000bp </w:t>
      </w:r>
      <w:r w:rsidR="004C18A9" w:rsidRPr="00F8653A">
        <w:rPr>
          <w:rFonts w:ascii="Arial" w:hAnsi="Arial" w:cs="Arial"/>
        </w:rPr>
        <w:t>each</w:t>
      </w:r>
      <w:r w:rsidRPr="00F8653A">
        <w:rPr>
          <w:rFonts w:ascii="Arial" w:hAnsi="Arial" w:cs="Arial"/>
        </w:rPr>
        <w:t>. We refer to these segments as genes for brevity, although we did not model an explicit exon/intron or codon structure.</w:t>
      </w:r>
      <w:r w:rsidR="0012157D">
        <w:rPr>
          <w:rFonts w:ascii="Arial" w:hAnsi="Arial" w:cs="Arial"/>
        </w:rPr>
        <w:t xml:space="preserve"> </w:t>
      </w:r>
      <w:r w:rsidR="0012157D" w:rsidRPr="00F8653A">
        <w:rPr>
          <w:rFonts w:ascii="Arial" w:hAnsi="Arial" w:cs="Arial"/>
        </w:rPr>
        <w:t xml:space="preserve">It has been reported that linkage disequilibrium (LD) decays rapidly in conifers, with LD between pairs of SNPs decaying to background levels within 1,000bp or so in several species (Pavy et al. 2012). </w:t>
      </w:r>
      <w:r w:rsidR="00843432">
        <w:rPr>
          <w:rFonts w:ascii="Arial" w:hAnsi="Arial" w:cs="Arial"/>
        </w:rPr>
        <w:t>In our simulations, r</w:t>
      </w:r>
      <w:r w:rsidR="009C4728" w:rsidRPr="00F8653A">
        <w:rPr>
          <w:rFonts w:ascii="Arial" w:hAnsi="Arial" w:cs="Arial"/>
        </w:rPr>
        <w:t xml:space="preserve">ecombination within genes was uniform and occurred at a rate of </w:t>
      </w:r>
      <m:oMath>
        <m:r>
          <w:rPr>
            <w:rFonts w:ascii="Cambria Math" w:hAnsi="Cambria Math" w:cs="Arial"/>
          </w:rPr>
          <m:t>r=</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00830FFA">
        <w:rPr>
          <w:rFonts w:ascii="Arial" w:eastAsiaTheme="minorEastAsia" w:hAnsi="Arial" w:cs="Arial"/>
        </w:rPr>
        <w:t xml:space="preserve"> per base-pair</w:t>
      </w:r>
      <w:r w:rsidR="009C4728" w:rsidRPr="00F8653A">
        <w:rPr>
          <w:rFonts w:ascii="Arial" w:hAnsi="Arial" w:cs="Arial"/>
        </w:rPr>
        <w:t>, giving a population-scaled recombination rate (</w:t>
      </w:r>
      <m:oMath>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r>
          <w:rPr>
            <w:rFonts w:ascii="Cambria Math" w:hAnsi="Cambria Math" w:cs="Arial"/>
          </w:rPr>
          <m:t>r</m:t>
        </m:r>
      </m:oMath>
      <w:r w:rsidR="009C4728" w:rsidRPr="00F8653A">
        <w:rPr>
          <w:rFonts w:ascii="Arial" w:hAnsi="Arial" w:cs="Arial"/>
        </w:rPr>
        <w:t xml:space="preserve">) of 0.0004. The </w:t>
      </w:r>
      <w:ins w:id="96" w:author="Samuel Yeaman" w:date="2021-06-02T10:12:00Z">
        <w:r w:rsidR="00B04BA6">
          <w:rPr>
            <w:rFonts w:ascii="Arial" w:hAnsi="Arial" w:cs="Arial"/>
          </w:rPr>
          <w:t xml:space="preserve">recombination rate between </w:t>
        </w:r>
        <w:r w:rsidR="00B04BA6">
          <w:rPr>
            <w:rFonts w:ascii="Arial" w:hAnsi="Arial" w:cs="Arial"/>
          </w:rPr>
          <w:lastRenderedPageBreak/>
          <w:t xml:space="preserve">the </w:t>
        </w:r>
      </w:ins>
      <w:del w:id="97" w:author="Samuel Yeaman" w:date="2021-06-02T10:12:00Z">
        <w:r w:rsidR="009C4728" w:rsidRPr="00F8653A" w:rsidDel="00B04BA6">
          <w:rPr>
            <w:rFonts w:ascii="Arial" w:hAnsi="Arial" w:cs="Arial"/>
          </w:rPr>
          <w:delText>final base-pair in each</w:delText>
        </w:r>
      </w:del>
      <w:ins w:id="98" w:author="Samuel Yeaman" w:date="2021-06-02T10:12:00Z">
        <w:r w:rsidR="00B04BA6">
          <w:rPr>
            <w:rFonts w:ascii="Arial" w:hAnsi="Arial" w:cs="Arial"/>
          </w:rPr>
          <w:t>genes</w:t>
        </w:r>
      </w:ins>
      <w:r w:rsidR="009C4728" w:rsidRPr="00F8653A">
        <w:rPr>
          <w:rFonts w:ascii="Arial" w:hAnsi="Arial" w:cs="Arial"/>
        </w:rPr>
        <w:t xml:space="preserve"> </w:t>
      </w:r>
      <w:commentRangeStart w:id="99"/>
      <w:commentRangeStart w:id="100"/>
      <w:del w:id="101" w:author="Samuel Yeaman" w:date="2021-06-02T10:12:00Z">
        <w:r w:rsidR="009C4728" w:rsidRPr="00F8653A" w:rsidDel="00B04BA6">
          <w:rPr>
            <w:rFonts w:ascii="Arial" w:hAnsi="Arial" w:cs="Arial"/>
          </w:rPr>
          <w:delText xml:space="preserve">gene </w:delText>
        </w:r>
      </w:del>
      <w:ins w:id="102" w:author="Samuel Yeaman" w:date="2021-06-02T10:12:00Z">
        <w:r w:rsidR="00B04BA6">
          <w:rPr>
            <w:rFonts w:ascii="Arial" w:hAnsi="Arial" w:cs="Arial"/>
          </w:rPr>
          <w:t xml:space="preserve">was </w:t>
        </w:r>
      </w:ins>
      <w:commentRangeEnd w:id="99"/>
      <w:ins w:id="103" w:author="Samuel Yeaman" w:date="2021-06-02T10:13:00Z">
        <w:r w:rsidR="00B04BA6">
          <w:rPr>
            <w:rStyle w:val="CommentReference"/>
          </w:rPr>
          <w:commentReference w:id="99"/>
        </w:r>
      </w:ins>
      <w:commentRangeEnd w:id="100"/>
      <w:r w:rsidR="00C15DA8">
        <w:rPr>
          <w:rStyle w:val="CommentReference"/>
        </w:rPr>
        <w:commentReference w:id="100"/>
      </w:r>
      <w:ins w:id="104" w:author="Samuel Yeaman" w:date="2021-06-02T10:12:00Z">
        <w:r w:rsidR="00B04BA6">
          <w:rPr>
            <w:rFonts w:ascii="Arial" w:hAnsi="Arial" w:cs="Arial"/>
          </w:rPr>
          <w:t>set to</w:t>
        </w:r>
      </w:ins>
      <w:del w:id="105" w:author="Samuel Yeaman" w:date="2021-06-02T10:12:00Z">
        <w:r w:rsidR="009C4728" w:rsidRPr="00F8653A" w:rsidDel="00B04BA6">
          <w:rPr>
            <w:rFonts w:ascii="Arial" w:hAnsi="Arial" w:cs="Arial"/>
          </w:rPr>
          <w:delText>recombined at a rate of</w:delText>
        </w:r>
      </w:del>
      <w:r w:rsidR="009C4728" w:rsidRPr="00F8653A">
        <w:rPr>
          <w:rFonts w:ascii="Arial" w:hAnsi="Arial" w:cs="Arial"/>
        </w:rPr>
        <w:t xml:space="preserve"> 0.005, effectively modelling a stretch of 50,000bp of intergenic sequence</w:t>
      </w:r>
      <w:r w:rsidR="0012157D" w:rsidRPr="00F8653A">
        <w:rPr>
          <w:rFonts w:ascii="Arial" w:hAnsi="Arial" w:cs="Arial"/>
        </w:rPr>
        <w:t xml:space="preserve">. </w:t>
      </w:r>
      <w:r w:rsidR="00D81F19">
        <w:rPr>
          <w:rFonts w:ascii="Arial" w:hAnsi="Arial" w:cs="Arial"/>
        </w:rPr>
        <w:t xml:space="preserve">Given these recombination rates, </w:t>
      </w:r>
      <w:r w:rsidR="0012157D" w:rsidRPr="00F8653A">
        <w:rPr>
          <w:rFonts w:ascii="Arial" w:hAnsi="Arial" w:cs="Arial"/>
        </w:rPr>
        <w:t xml:space="preserve">LD decayed rapidly </w:t>
      </w:r>
      <w:r w:rsidR="0000775C">
        <w:rPr>
          <w:rFonts w:ascii="Arial" w:hAnsi="Arial" w:cs="Arial"/>
        </w:rPr>
        <w:t xml:space="preserve">in our simulations </w:t>
      </w:r>
      <w:r w:rsidR="0012157D" w:rsidRPr="00F8653A">
        <w:rPr>
          <w:rFonts w:ascii="Arial" w:hAnsi="Arial" w:cs="Arial"/>
        </w:rPr>
        <w:t xml:space="preserve">with SNPs that were approximately 600bp apart having, on average, half the LD of immediately adjacent SNPs </w:t>
      </w:r>
      <w:r w:rsidR="00925189">
        <w:rPr>
          <w:rFonts w:ascii="Arial" w:hAnsi="Arial" w:cs="Arial"/>
        </w:rPr>
        <w:t xml:space="preserve">in neutral simulations </w:t>
      </w:r>
      <w:r w:rsidR="0012157D" w:rsidRPr="00F8653A">
        <w:rPr>
          <w:rFonts w:ascii="Arial" w:hAnsi="Arial" w:cs="Arial"/>
        </w:rPr>
        <w:t>(Figur</w:t>
      </w:r>
      <w:r w:rsidR="000D231F">
        <w:rPr>
          <w:rFonts w:ascii="Arial" w:hAnsi="Arial" w:cs="Arial"/>
        </w:rPr>
        <w:t>e S1</w:t>
      </w:r>
      <w:r w:rsidR="0012157D" w:rsidRPr="00F8653A">
        <w:rPr>
          <w:rFonts w:ascii="Arial" w:hAnsi="Arial" w:cs="Arial"/>
        </w:rPr>
        <w:t xml:space="preserve">). Thus, patterns of LD decay in our simulations were </w:t>
      </w:r>
      <w:r w:rsidR="00780748">
        <w:rPr>
          <w:rFonts w:ascii="Arial" w:hAnsi="Arial" w:cs="Arial"/>
        </w:rPr>
        <w:t xml:space="preserve">broadly </w:t>
      </w:r>
      <w:r w:rsidR="0012157D" w:rsidRPr="00F8653A">
        <w:rPr>
          <w:rFonts w:ascii="Arial" w:hAnsi="Arial" w:cs="Arial"/>
        </w:rPr>
        <w:t>similar to the patterns reported for conifers.</w:t>
      </w:r>
    </w:p>
    <w:p w14:paraId="471C90AE" w14:textId="38B4605C" w:rsidR="00C1443D" w:rsidRPr="00F8653A" w:rsidRDefault="0032250D" w:rsidP="00AD68E8">
      <w:pPr>
        <w:pStyle w:val="FirstParagraph"/>
        <w:rPr>
          <w:rFonts w:ascii="Arial" w:hAnsi="Arial" w:cs="Arial"/>
        </w:rPr>
      </w:pPr>
      <w:r w:rsidRPr="00F8653A">
        <w:rPr>
          <w:rFonts w:ascii="Arial" w:hAnsi="Arial" w:cs="Arial"/>
        </w:rPr>
        <w:t xml:space="preserve"> </w:t>
      </w:r>
      <w:r w:rsidRPr="00F8653A">
        <w:rPr>
          <w:rFonts w:ascii="Arial" w:hAnsi="Arial" w:cs="Arial"/>
        </w:rPr>
        <w:br/>
      </w:r>
      <w:commentRangeStart w:id="106"/>
      <w:commentRangeStart w:id="107"/>
      <w:del w:id="108" w:author="Tom Booker" w:date="2021-06-04T14:56:00Z">
        <w:r w:rsidRPr="00F8653A" w:rsidDel="00A6050A">
          <w:rPr>
            <w:rFonts w:ascii="Arial" w:hAnsi="Arial" w:cs="Arial"/>
          </w:rPr>
          <w:delText>In nature, species may inhabit large spatial</w:delText>
        </w:r>
      </w:del>
      <w:del w:id="109" w:author="Tom Booker" w:date="2021-06-04T14:55:00Z">
        <w:r w:rsidRPr="00F8653A" w:rsidDel="00A6050A">
          <w:rPr>
            <w:rFonts w:ascii="Arial" w:hAnsi="Arial" w:cs="Arial"/>
          </w:rPr>
          <w:delText xml:space="preserve"> ranges and environmental variation may shape selection pressures. Obviously environmental variation is autocorrelated in space, so when modelling local adaptation to variable environments incorporating realistic spatial autocorrelation may be important</w:delText>
        </w:r>
      </w:del>
      <w:ins w:id="110" w:author="Tom Booker" w:date="2021-06-04T14:55:00Z">
        <w:r w:rsidR="00A6050A">
          <w:rPr>
            <w:rFonts w:ascii="Arial" w:hAnsi="Arial" w:cs="Arial"/>
          </w:rPr>
          <w:t>We</w:t>
        </w:r>
      </w:ins>
      <w:del w:id="111" w:author="Tom Booker" w:date="2021-06-04T14:55:00Z">
        <w:r w:rsidRPr="00F8653A" w:rsidDel="00A6050A">
          <w:rPr>
            <w:rFonts w:ascii="Arial" w:hAnsi="Arial" w:cs="Arial"/>
          </w:rPr>
          <w:delText>.</w:delText>
        </w:r>
      </w:del>
      <w:r w:rsidRPr="00F8653A">
        <w:rPr>
          <w:rFonts w:ascii="Arial" w:hAnsi="Arial" w:cs="Arial"/>
        </w:rPr>
        <w:t xml:space="preserve"> </w:t>
      </w:r>
      <w:commentRangeEnd w:id="106"/>
      <w:r w:rsidR="00B04BA6">
        <w:rPr>
          <w:rStyle w:val="CommentReference"/>
        </w:rPr>
        <w:commentReference w:id="106"/>
      </w:r>
      <w:commentRangeEnd w:id="107"/>
      <w:r w:rsidR="00A6050A">
        <w:rPr>
          <w:rStyle w:val="CommentReference"/>
        </w:rPr>
        <w:commentReference w:id="107"/>
      </w:r>
      <w:del w:id="112" w:author="Tom Booker" w:date="2021-06-04T14:56:00Z">
        <w:r w:rsidRPr="00F8653A" w:rsidDel="00A6050A">
          <w:rPr>
            <w:rFonts w:ascii="Arial" w:hAnsi="Arial" w:cs="Arial"/>
          </w:rPr>
          <w:delText xml:space="preserve">We </w:delText>
        </w:r>
      </w:del>
      <w:r w:rsidRPr="00F8653A">
        <w:rPr>
          <w:rFonts w:ascii="Arial" w:hAnsi="Arial" w:cs="Arial"/>
        </w:rPr>
        <w:t xml:space="preserve">incorporated spatial </w:t>
      </w:r>
      <w:r w:rsidR="00912376">
        <w:rPr>
          <w:rFonts w:ascii="Arial" w:hAnsi="Arial" w:cs="Arial"/>
        </w:rPr>
        <w:t>variation</w:t>
      </w:r>
      <w:r w:rsidRPr="00F8653A">
        <w:rPr>
          <w:rFonts w:ascii="Arial" w:hAnsi="Arial" w:cs="Arial"/>
        </w:rPr>
        <w:t xml:space="preserve"> in the environment into our simulations using a </w:t>
      </w:r>
      <w:r w:rsidR="000D414E" w:rsidRPr="00F8653A">
        <w:rPr>
          <w:rFonts w:ascii="Arial" w:hAnsi="Arial" w:cs="Arial"/>
        </w:rPr>
        <w:t>discretized</w:t>
      </w:r>
      <w:r w:rsidRPr="00F8653A">
        <w:rPr>
          <w:rFonts w:ascii="Arial" w:hAnsi="Arial" w:cs="Arial"/>
        </w:rPr>
        <w:t xml:space="preserve"> map of degree days below 0 (DD0) across British Columbia (BC). We generated the </w:t>
      </w:r>
      <w:r w:rsidR="000D414E" w:rsidRPr="00F8653A">
        <w:rPr>
          <w:rFonts w:ascii="Arial" w:hAnsi="Arial" w:cs="Arial"/>
        </w:rPr>
        <w:t>discretized</w:t>
      </w:r>
      <w:r w:rsidRPr="00F8653A">
        <w:rPr>
          <w:rFonts w:ascii="Arial" w:hAnsi="Arial" w:cs="Arial"/>
        </w:rPr>
        <w:t xml:space="preserve"> DD0 map by first downloading the map of DD0 for BC from ClimateBC (</w:t>
      </w:r>
      <w:hyperlink r:id="rId11" w:history="1">
        <w:r w:rsidRPr="00E82D0C">
          <w:rPr>
            <w:rStyle w:val="Hyperlink"/>
            <w:rFonts w:ascii="Arial" w:hAnsi="Arial" w:cs="Arial"/>
          </w:rPr>
          <w:t>http://climatebc.ca/</w:t>
        </w:r>
      </w:hyperlink>
      <w:r w:rsidRPr="00F8653A">
        <w:rPr>
          <w:rFonts w:ascii="Arial" w:hAnsi="Arial" w:cs="Arial"/>
        </w:rPr>
        <w:t xml:space="preserve">; Wang et al. 2016; </w:t>
      </w:r>
      <w:commentRangeStart w:id="113"/>
      <w:commentRangeStart w:id="114"/>
      <w:commentRangeStart w:id="115"/>
      <w:r w:rsidRPr="00F8653A">
        <w:rPr>
          <w:rFonts w:ascii="Arial" w:hAnsi="Arial" w:cs="Arial"/>
        </w:rPr>
        <w:t>Figure</w:t>
      </w:r>
      <w:commentRangeEnd w:id="113"/>
      <w:r w:rsidR="00FC313A" w:rsidRPr="00F8653A">
        <w:rPr>
          <w:rStyle w:val="CommentReference"/>
          <w:rFonts w:ascii="Arial" w:hAnsi="Arial" w:cs="Arial"/>
        </w:rPr>
        <w:commentReference w:id="113"/>
      </w:r>
      <w:commentRangeEnd w:id="114"/>
      <w:r w:rsidR="00F11811" w:rsidRPr="00F8653A">
        <w:rPr>
          <w:rStyle w:val="CommentReference"/>
          <w:rFonts w:ascii="Arial" w:hAnsi="Arial" w:cs="Arial"/>
        </w:rPr>
        <w:commentReference w:id="114"/>
      </w:r>
      <w:commentRangeEnd w:id="115"/>
      <w:r w:rsidR="00103826">
        <w:rPr>
          <w:rStyle w:val="CommentReference"/>
        </w:rPr>
        <w:commentReference w:id="115"/>
      </w:r>
      <w:r w:rsidRPr="00F8653A">
        <w:rPr>
          <w:rFonts w:ascii="Arial" w:hAnsi="Arial" w:cs="Arial"/>
        </w:rPr>
        <w:t xml:space="preserve"> 1A). Using Dog Mountain, BC as the reference point in the South-West corner (Latitude = 48.37, Longitude = -122.97), we extracted data in a rectangular grid with edges 3.6 degrees long in terms of both latitude and longitude, an area of approximately </w:t>
      </w:r>
      <m:oMath>
        <m:r>
          <w:rPr>
            <w:rFonts w:ascii="Cambria Math" w:hAnsi="Cambria Math" w:cs="Arial"/>
          </w:rPr>
          <m:t>266×400k</m:t>
        </m:r>
        <m:sSup>
          <m:sSupPr>
            <m:ctrlPr>
              <w:rPr>
                <w:rFonts w:ascii="Cambria Math" w:hAnsi="Cambria Math" w:cs="Arial"/>
              </w:rPr>
            </m:ctrlPr>
          </m:sSupPr>
          <m:e>
            <m:r>
              <w:rPr>
                <w:rFonts w:ascii="Cambria Math" w:hAnsi="Cambria Math" w:cs="Arial"/>
              </w:rPr>
              <m:t>m</m:t>
            </m:r>
          </m:e>
          <m:sup>
            <m:r>
              <w:rPr>
                <w:rFonts w:ascii="Cambria Math" w:hAnsi="Cambria Math" w:cs="Arial"/>
              </w:rPr>
              <m:t>2</m:t>
            </m:r>
          </m:sup>
        </m:sSup>
      </m:oMath>
      <w:r w:rsidRPr="00F8653A">
        <w:rPr>
          <w:rFonts w:ascii="Arial" w:hAnsi="Arial" w:cs="Arial"/>
        </w:rPr>
        <w:t xml:space="preserve"> (Figure 1A). We divided this map into a </w:t>
      </w:r>
      <m:oMath>
        <m:r>
          <w:rPr>
            <w:rFonts w:ascii="Cambria Math" w:hAnsi="Cambria Math" w:cs="Arial"/>
          </w:rPr>
          <m:t>14×14</m:t>
        </m:r>
      </m:oMath>
      <w:r w:rsidRPr="00F8653A">
        <w:rPr>
          <w:rFonts w:ascii="Arial" w:hAnsi="Arial" w:cs="Arial"/>
        </w:rPr>
        <w:t xml:space="preserve"> grid, calculated the mean DD0 scores in each grid cell, converted them into standard normal deviates (i.e. Z-scores) and rounded up to the nearest third. We used the number of thirds of a Z-score as phenotypic optima in our simulations. We refer to this map of phenotypic optima as the </w:t>
      </w:r>
      <w:r w:rsidRPr="00F8653A">
        <w:rPr>
          <w:rFonts w:ascii="Arial" w:hAnsi="Arial" w:cs="Arial"/>
          <w:i/>
        </w:rPr>
        <w:t>BC</w:t>
      </w:r>
      <w:r w:rsidRPr="00F8653A">
        <w:rPr>
          <w:rFonts w:ascii="Arial" w:hAnsi="Arial" w:cs="Arial"/>
        </w:rPr>
        <w:t xml:space="preserve"> map (Figure</w:t>
      </w:r>
      <w:r w:rsidR="00F90A66">
        <w:rPr>
          <w:rFonts w:ascii="Arial" w:hAnsi="Arial" w:cs="Arial"/>
        </w:rPr>
        <w:t xml:space="preserve"> 1B</w:t>
      </w:r>
      <w:r w:rsidRPr="00F8653A">
        <w:rPr>
          <w:rFonts w:ascii="Arial" w:hAnsi="Arial" w:cs="Arial"/>
        </w:rPr>
        <w:t>).</w:t>
      </w:r>
      <w:r w:rsidRPr="00F8653A">
        <w:rPr>
          <w:rFonts w:ascii="Arial" w:hAnsi="Arial" w:cs="Arial"/>
        </w:rPr>
        <w:br/>
      </w:r>
    </w:p>
    <w:p w14:paraId="2615DB1B" w14:textId="48FBEF1E" w:rsidR="00276073" w:rsidRPr="00F8653A" w:rsidRDefault="0032250D" w:rsidP="00AD68E8">
      <w:pPr>
        <w:pStyle w:val="FirstParagraph"/>
        <w:rPr>
          <w:rFonts w:ascii="Arial" w:hAnsi="Arial" w:cs="Arial"/>
        </w:rPr>
      </w:pPr>
      <w:r w:rsidRPr="00F8653A">
        <w:rPr>
          <w:rFonts w:ascii="Arial" w:hAnsi="Arial" w:cs="Arial"/>
        </w:rPr>
        <w:t xml:space="preserve">We used data from the </w:t>
      </w:r>
      <w:r w:rsidRPr="00F8653A">
        <w:rPr>
          <w:rFonts w:ascii="Arial" w:hAnsi="Arial" w:cs="Arial"/>
          <w:i/>
        </w:rPr>
        <w:t>BC</w:t>
      </w:r>
      <w:r w:rsidRPr="00F8653A">
        <w:rPr>
          <w:rFonts w:ascii="Arial" w:hAnsi="Arial" w:cs="Arial"/>
        </w:rPr>
        <w:t xml:space="preserve"> map to generate two additional maps of </w:t>
      </w:r>
      <w:r w:rsidR="009E69B6">
        <w:rPr>
          <w:rFonts w:ascii="Arial" w:hAnsi="Arial" w:cs="Arial"/>
        </w:rPr>
        <w:t>environmental variation</w:t>
      </w:r>
      <w:r w:rsidRPr="00F8653A">
        <w:rPr>
          <w:rFonts w:ascii="Arial" w:hAnsi="Arial" w:cs="Arial"/>
        </w:rPr>
        <w:t xml:space="preserve">. First, we ordered the data from the </w:t>
      </w:r>
      <w:r w:rsidRPr="00F8653A">
        <w:rPr>
          <w:rFonts w:ascii="Arial" w:hAnsi="Arial" w:cs="Arial"/>
          <w:i/>
        </w:rPr>
        <w:t>BC</w:t>
      </w:r>
      <w:r w:rsidRPr="00F8653A">
        <w:rPr>
          <w:rFonts w:ascii="Arial" w:hAnsi="Arial" w:cs="Arial"/>
        </w:rPr>
        <w:t xml:space="preserve"> map along one axis of the </w:t>
      </w:r>
      <m:oMath>
        <m:r>
          <w:rPr>
            <w:rFonts w:ascii="Cambria Math" w:hAnsi="Cambria Math" w:cs="Arial"/>
          </w:rPr>
          <m:t>14×14</m:t>
        </m:r>
      </m:oMath>
      <w:r w:rsidRPr="00F8653A">
        <w:rPr>
          <w:rFonts w:ascii="Arial" w:hAnsi="Arial" w:cs="Arial"/>
        </w:rPr>
        <w:t xml:space="preserve"> grid and randomised optima along the non-ordered axis. We refer to this re-ordered map as the </w:t>
      </w:r>
      <w:r w:rsidRPr="00F8653A">
        <w:rPr>
          <w:rFonts w:ascii="Arial" w:hAnsi="Arial" w:cs="Arial"/>
          <w:i/>
        </w:rPr>
        <w:t>Gradient</w:t>
      </w:r>
      <w:r w:rsidRPr="00F8653A">
        <w:rPr>
          <w:rFonts w:ascii="Arial" w:hAnsi="Arial" w:cs="Arial"/>
        </w:rPr>
        <w:t xml:space="preserve"> map (Figure 1C). </w:t>
      </w:r>
      <w:r w:rsidR="00C1443D" w:rsidRPr="00F8653A">
        <w:rPr>
          <w:rFonts w:ascii="Arial" w:hAnsi="Arial" w:cs="Arial"/>
        </w:rPr>
        <w:t>Second</w:t>
      </w:r>
      <w:r w:rsidR="000D414E">
        <w:rPr>
          <w:rFonts w:ascii="Arial" w:hAnsi="Arial" w:cs="Arial"/>
        </w:rPr>
        <w:t>,</w:t>
      </w:r>
      <w:r w:rsidR="00C1443D" w:rsidRPr="00F8653A">
        <w:rPr>
          <w:rFonts w:ascii="Arial" w:hAnsi="Arial" w:cs="Arial"/>
        </w:rPr>
        <w:t xml:space="preserve"> we generated a map where selection differed over</w:t>
      </w:r>
      <w:r w:rsidR="00F90A66">
        <w:rPr>
          <w:rFonts w:ascii="Arial" w:hAnsi="Arial" w:cs="Arial"/>
        </w:rPr>
        <w:t xml:space="preserve"> only</w:t>
      </w:r>
      <w:r w:rsidR="00C1443D" w:rsidRPr="00F8653A">
        <w:rPr>
          <w:rFonts w:ascii="Arial" w:hAnsi="Arial" w:cs="Arial"/>
        </w:rPr>
        <w:t xml:space="preserve"> a</w:t>
      </w:r>
      <w:r w:rsidR="00F90A66">
        <w:rPr>
          <w:rFonts w:ascii="Arial" w:hAnsi="Arial" w:cs="Arial"/>
        </w:rPr>
        <w:t xml:space="preserve"> small</w:t>
      </w:r>
      <w:r w:rsidR="00C1443D" w:rsidRPr="00F8653A">
        <w:rPr>
          <w:rFonts w:ascii="Arial" w:hAnsi="Arial" w:cs="Arial"/>
        </w:rPr>
        <w:t xml:space="preserve"> portion of the environmental range. F</w:t>
      </w:r>
      <w:r w:rsidRPr="00F8653A">
        <w:rPr>
          <w:rFonts w:ascii="Arial" w:hAnsi="Arial" w:cs="Arial"/>
        </w:rPr>
        <w:t>or some species</w:t>
      </w:r>
      <w:r w:rsidR="00C1443D" w:rsidRPr="00F8653A">
        <w:rPr>
          <w:rFonts w:ascii="Arial" w:hAnsi="Arial" w:cs="Arial"/>
        </w:rPr>
        <w:t>,</w:t>
      </w:r>
      <w:r w:rsidRPr="00F8653A">
        <w:rPr>
          <w:rFonts w:ascii="Arial" w:hAnsi="Arial" w:cs="Arial"/>
        </w:rPr>
        <w:t xml:space="preserve"> </w:t>
      </w:r>
      <w:r w:rsidR="00C1443D" w:rsidRPr="00F8653A">
        <w:rPr>
          <w:rFonts w:ascii="Arial" w:hAnsi="Arial" w:cs="Arial"/>
        </w:rPr>
        <w:t>fitness optim</w:t>
      </w:r>
      <w:r w:rsidR="0026223C">
        <w:rPr>
          <w:rFonts w:ascii="Arial" w:hAnsi="Arial" w:cs="Arial"/>
        </w:rPr>
        <w:t>a</w:t>
      </w:r>
      <w:r w:rsidR="00C1443D" w:rsidRPr="00F8653A">
        <w:rPr>
          <w:rFonts w:ascii="Arial" w:hAnsi="Arial" w:cs="Arial"/>
        </w:rPr>
        <w:t xml:space="preserve"> may differ only </w:t>
      </w:r>
      <w:r w:rsidRPr="00F8653A">
        <w:rPr>
          <w:rFonts w:ascii="Arial" w:hAnsi="Arial" w:cs="Arial"/>
        </w:rPr>
        <w:t>beyond certain environmental threshold</w:t>
      </w:r>
      <w:r w:rsidR="0026223C">
        <w:rPr>
          <w:rFonts w:ascii="Arial" w:hAnsi="Arial" w:cs="Arial"/>
        </w:rPr>
        <w:t>s</w:t>
      </w:r>
      <w:r w:rsidRPr="00F8653A">
        <w:rPr>
          <w:rFonts w:ascii="Arial" w:hAnsi="Arial" w:cs="Arial"/>
        </w:rPr>
        <w:t xml:space="preserve">, leading to a non-normal distribution of phenotypic optima. To model such a situation, we set the phenotypic optimum of 20 demes in the top-right corner of the meta-population to +3 and set the optimum for all other populations to </w:t>
      </w:r>
      <w:r w:rsidR="00136239" w:rsidRPr="00F8653A">
        <w:rPr>
          <w:rFonts w:ascii="Arial" w:hAnsi="Arial" w:cs="Arial"/>
        </w:rPr>
        <w:t>–</w:t>
      </w:r>
      <w:r w:rsidRPr="00F8653A">
        <w:rPr>
          <w:rFonts w:ascii="Arial" w:hAnsi="Arial" w:cs="Arial"/>
        </w:rPr>
        <w:t xml:space="preserve">1. We chose 20 demes as it represented </w:t>
      </w:r>
      <w:r w:rsidR="00C1443D" w:rsidRPr="00F8653A">
        <w:rPr>
          <w:rFonts w:ascii="Arial" w:hAnsi="Arial" w:cs="Arial"/>
        </w:rPr>
        <w:t xml:space="preserve">approximately </w:t>
      </w:r>
      <w:r w:rsidRPr="00F8653A">
        <w:rPr>
          <w:rFonts w:ascii="Arial" w:hAnsi="Arial" w:cs="Arial"/>
        </w:rPr>
        <w:t xml:space="preserve">10% of the total population. We refer to this map as the </w:t>
      </w:r>
      <w:r w:rsidRPr="00F8653A">
        <w:rPr>
          <w:rFonts w:ascii="Arial" w:hAnsi="Arial" w:cs="Arial"/>
          <w:i/>
        </w:rPr>
        <w:t>Truncated</w:t>
      </w:r>
      <w:r w:rsidRPr="00F8653A">
        <w:rPr>
          <w:rFonts w:ascii="Arial" w:hAnsi="Arial" w:cs="Arial"/>
        </w:rPr>
        <w:t xml:space="preserve"> map (Figure 1D).</w:t>
      </w:r>
    </w:p>
    <w:p w14:paraId="6A3DE95C" w14:textId="166AD3F3" w:rsidR="00136239" w:rsidRPr="00F8653A" w:rsidRDefault="0032250D" w:rsidP="00AD68E8">
      <w:pPr>
        <w:pStyle w:val="FirstParagraph"/>
        <w:rPr>
          <w:rFonts w:ascii="Arial" w:hAnsi="Arial" w:cs="Arial"/>
        </w:rPr>
      </w:pPr>
      <w:r w:rsidRPr="00F8653A">
        <w:rPr>
          <w:rFonts w:ascii="Arial" w:hAnsi="Arial" w:cs="Arial"/>
        </w:rPr>
        <w:br/>
        <w:t xml:space="preserve">We simulated local adaptation using </w:t>
      </w:r>
      <w:r w:rsidR="00136239" w:rsidRPr="00F8653A">
        <w:rPr>
          <w:rFonts w:ascii="Arial" w:hAnsi="Arial" w:cs="Arial"/>
        </w:rPr>
        <w:t xml:space="preserve">models of </w:t>
      </w:r>
      <w:r w:rsidRPr="00F8653A">
        <w:rPr>
          <w:rFonts w:ascii="Arial" w:hAnsi="Arial" w:cs="Arial"/>
        </w:rPr>
        <w:t xml:space="preserve">either directional or </w:t>
      </w:r>
      <w:r w:rsidR="00C1443D" w:rsidRPr="00F8653A">
        <w:rPr>
          <w:rFonts w:ascii="Arial" w:hAnsi="Arial" w:cs="Arial"/>
        </w:rPr>
        <w:t xml:space="preserve">stabilizing </w:t>
      </w:r>
      <w:r w:rsidRPr="00F8653A">
        <w:rPr>
          <w:rFonts w:ascii="Arial" w:hAnsi="Arial" w:cs="Arial"/>
        </w:rPr>
        <w:t xml:space="preserve">selection. In both cases, there were 12 </w:t>
      </w:r>
      <w:r w:rsidR="004C18A9" w:rsidRPr="00F8653A">
        <w:rPr>
          <w:rFonts w:ascii="Arial" w:hAnsi="Arial" w:cs="Arial"/>
        </w:rPr>
        <w:t xml:space="preserve">causal </w:t>
      </w:r>
      <w:r w:rsidRPr="00F8653A">
        <w:rPr>
          <w:rFonts w:ascii="Arial" w:hAnsi="Arial" w:cs="Arial"/>
        </w:rPr>
        <w:t xml:space="preserve">genes distributed evenly across four simulated chromosomes that potentially contributed to local adaptation. </w:t>
      </w:r>
      <w:r w:rsidR="00136239" w:rsidRPr="00F8653A">
        <w:rPr>
          <w:rFonts w:ascii="Arial" w:hAnsi="Arial" w:cs="Arial"/>
        </w:rPr>
        <w:t>With</w:t>
      </w:r>
      <w:r w:rsidRPr="00F8653A">
        <w:rPr>
          <w:rFonts w:ascii="Arial" w:hAnsi="Arial" w:cs="Arial"/>
        </w:rPr>
        <w:t xml:space="preserve"> directional selection, mutations </w:t>
      </w:r>
      <w:r w:rsidR="00136239" w:rsidRPr="00F8653A">
        <w:rPr>
          <w:rFonts w:ascii="Arial" w:hAnsi="Arial" w:cs="Arial"/>
        </w:rPr>
        <w:t xml:space="preserve">affecting fitness </w:t>
      </w:r>
      <w:r w:rsidRPr="00F8653A">
        <w:rPr>
          <w:rFonts w:ascii="Arial" w:hAnsi="Arial" w:cs="Arial"/>
        </w:rPr>
        <w:t xml:space="preserve">could only occur at a single nucleotide position in the </w:t>
      </w:r>
      <w:r w:rsidR="0026223C" w:rsidRPr="00F8653A">
        <w:rPr>
          <w:rFonts w:ascii="Arial" w:hAnsi="Arial" w:cs="Arial"/>
        </w:rPr>
        <w:t>center</w:t>
      </w:r>
      <w:r w:rsidRPr="00F8653A">
        <w:rPr>
          <w:rFonts w:ascii="Arial" w:hAnsi="Arial" w:cs="Arial"/>
        </w:rPr>
        <w:t xml:space="preserve"> of the 12 potentially selected genes. Directionally selected mutations had a spatially antagonistic effect on fitness. In deme </w:t>
      </w:r>
      <w:r w:rsidRPr="00F8653A">
        <w:rPr>
          <w:rFonts w:ascii="Arial" w:hAnsi="Arial" w:cs="Arial"/>
          <w:i/>
        </w:rPr>
        <w:t>d</w:t>
      </w:r>
      <w:r w:rsidRPr="00F8653A">
        <w:rPr>
          <w:rFonts w:ascii="Arial" w:hAnsi="Arial" w:cs="Arial"/>
        </w:rPr>
        <w:t xml:space="preserve"> with phenotypic optimum </w:t>
      </w:r>
      <m:oMath>
        <m:sSub>
          <m:sSubPr>
            <m:ctrlPr>
              <w:rPr>
                <w:rFonts w:ascii="Cambria Math" w:hAnsi="Cambria Math" w:cs="Arial"/>
              </w:rPr>
            </m:ctrlPr>
          </m:sSubPr>
          <m:e>
            <m:r>
              <w:rPr>
                <w:rFonts w:ascii="Cambria Math" w:hAnsi="Cambria Math" w:cs="Arial"/>
              </w:rPr>
              <m:t>θ</m:t>
            </m:r>
          </m:e>
          <m:sub>
            <m:r>
              <w:rPr>
                <w:rFonts w:ascii="Cambria Math" w:hAnsi="Cambria Math" w:cs="Arial"/>
              </w:rPr>
              <m:t>d</m:t>
            </m:r>
          </m:sub>
        </m:sSub>
      </m:oMath>
      <w:r w:rsidRPr="00F8653A">
        <w:rPr>
          <w:rFonts w:ascii="Arial" w:hAnsi="Arial" w:cs="Arial"/>
        </w:rPr>
        <w:t xml:space="preserve">, the fitness of a selected allele was calculated as </w:t>
      </w:r>
      <m:oMath>
        <m:r>
          <w:rPr>
            <w:rFonts w:ascii="Cambria Math" w:hAnsi="Cambria Math" w:cs="Arial"/>
          </w:rPr>
          <m:t>1+</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sSub>
          <m:sSubPr>
            <m:ctrlPr>
              <w:rPr>
                <w:rFonts w:ascii="Cambria Math" w:hAnsi="Cambria Math" w:cs="Arial"/>
              </w:rPr>
            </m:ctrlPr>
          </m:sSubPr>
          <m:e>
            <m:r>
              <w:rPr>
                <w:rFonts w:ascii="Cambria Math" w:hAnsi="Cambria Math" w:cs="Arial"/>
              </w:rPr>
              <m:t>θ</m:t>
            </m:r>
          </m:e>
          <m:sub>
            <m:r>
              <w:rPr>
                <w:rFonts w:ascii="Cambria Math" w:hAnsi="Cambria Math" w:cs="Arial"/>
              </w:rPr>
              <m:t>d</m:t>
            </m:r>
          </m:sub>
        </m:sSub>
      </m:oMath>
      <w:r w:rsidRPr="00F8653A">
        <w:rPr>
          <w:rFonts w:ascii="Arial" w:hAnsi="Arial" w:cs="Arial"/>
        </w:rPr>
        <w:t xml:space="preserve"> for an individual homozygous for a locally beneficial allele (selected alleles were semi-dominant). </w:t>
      </w:r>
      <w:r w:rsidR="00FD1663">
        <w:rPr>
          <w:rFonts w:ascii="Arial" w:hAnsi="Arial" w:cs="Arial"/>
        </w:rPr>
        <w:t xml:space="preserve">The fitness affecting </w:t>
      </w:r>
      <w:r w:rsidR="0026223C">
        <w:rPr>
          <w:rFonts w:ascii="Arial" w:hAnsi="Arial" w:cs="Arial"/>
        </w:rPr>
        <w:t>alleles</w:t>
      </w:r>
      <w:r w:rsidRPr="00F8653A">
        <w:rPr>
          <w:rFonts w:ascii="Arial" w:hAnsi="Arial" w:cs="Arial"/>
        </w:rPr>
        <w:t xml:space="preserve"> had a mutation rate of </w:t>
      </w:r>
      <m:oMath>
        <m:r>
          <w:rPr>
            <w:rFonts w:ascii="Cambria Math" w:hAnsi="Cambria Math" w:cs="Arial"/>
          </w:rPr>
          <m:t xml:space="preserve">3 × </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00FD1663">
        <w:rPr>
          <w:rFonts w:ascii="Arial" w:eastAsiaTheme="minorEastAsia" w:hAnsi="Arial" w:cs="Arial"/>
        </w:rPr>
        <w:t xml:space="preserve"> in</w:t>
      </w:r>
      <w:r w:rsidR="00560B49">
        <w:rPr>
          <w:rFonts w:ascii="Arial" w:eastAsiaTheme="minorEastAsia" w:hAnsi="Arial" w:cs="Arial"/>
        </w:rPr>
        <w:t xml:space="preserve"> </w:t>
      </w:r>
      <w:r w:rsidR="00FD1663">
        <w:rPr>
          <w:rFonts w:ascii="Arial" w:eastAsiaTheme="minorEastAsia" w:hAnsi="Arial" w:cs="Arial"/>
        </w:rPr>
        <w:t>simu</w:t>
      </w:r>
      <w:r w:rsidR="00560B49">
        <w:rPr>
          <w:rFonts w:ascii="Arial" w:eastAsiaTheme="minorEastAsia" w:hAnsi="Arial" w:cs="Arial"/>
        </w:rPr>
        <w:t>l</w:t>
      </w:r>
      <w:r w:rsidR="00FD1663">
        <w:rPr>
          <w:rFonts w:ascii="Arial" w:eastAsiaTheme="minorEastAsia" w:hAnsi="Arial" w:cs="Arial"/>
        </w:rPr>
        <w:t>ations modelling directional selection</w:t>
      </w:r>
      <w:r w:rsidRPr="00F8653A">
        <w:rPr>
          <w:rFonts w:ascii="Arial" w:hAnsi="Arial" w:cs="Arial"/>
        </w:rPr>
        <w:t xml:space="preserve"> and a fixed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oMath>
      <w:r w:rsidRPr="00F8653A">
        <w:rPr>
          <w:rFonts w:ascii="Arial" w:hAnsi="Arial" w:cs="Arial"/>
        </w:rPr>
        <w:t xml:space="preserve"> = 0.003 (see </w:t>
      </w:r>
      <w:r w:rsidRPr="00F8653A">
        <w:rPr>
          <w:rFonts w:ascii="Arial" w:hAnsi="Arial" w:cs="Arial"/>
          <w:i/>
        </w:rPr>
        <w:t>Appendix</w:t>
      </w:r>
      <w:r w:rsidRPr="00F8653A">
        <w:rPr>
          <w:rFonts w:ascii="Arial" w:hAnsi="Arial" w:cs="Arial"/>
        </w:rPr>
        <w:t>).</w:t>
      </w:r>
      <w:r w:rsidRPr="00F8653A">
        <w:rPr>
          <w:rFonts w:ascii="Arial" w:hAnsi="Arial" w:cs="Arial"/>
        </w:rPr>
        <w:br/>
      </w:r>
    </w:p>
    <w:p w14:paraId="033B4E6F" w14:textId="60DF77E8" w:rsidR="000B456F" w:rsidRPr="00F8653A" w:rsidRDefault="008C5D9E" w:rsidP="00AD68E8">
      <w:pPr>
        <w:pStyle w:val="FirstParagraph"/>
        <w:rPr>
          <w:rFonts w:ascii="Arial" w:hAnsi="Arial" w:cs="Arial"/>
        </w:rPr>
      </w:pPr>
      <w:r>
        <w:rPr>
          <w:rFonts w:ascii="Arial" w:hAnsi="Arial" w:cs="Arial"/>
        </w:rPr>
        <w:t>Under</w:t>
      </w:r>
      <w:r w:rsidR="0032250D" w:rsidRPr="00F8653A">
        <w:rPr>
          <w:rFonts w:ascii="Arial" w:hAnsi="Arial" w:cs="Arial"/>
        </w:rPr>
        <w:t xml:space="preserve"> </w:t>
      </w:r>
      <w:r w:rsidR="005C454D" w:rsidRPr="00F8653A">
        <w:rPr>
          <w:rFonts w:ascii="Arial" w:hAnsi="Arial" w:cs="Arial"/>
        </w:rPr>
        <w:t>stabilizing</w:t>
      </w:r>
      <w:r w:rsidR="0032250D" w:rsidRPr="00F8653A">
        <w:rPr>
          <w:rFonts w:ascii="Arial" w:hAnsi="Arial" w:cs="Arial"/>
        </w:rPr>
        <w:t xml:space="preserve"> selection, the mutations that occurred in the 12 genes had a normal distribution of phenotypic effects, with variance </w:t>
      </w:r>
      <m:oMath>
        <m:sSubSup>
          <m:sSubSupPr>
            <m:ctrlPr>
              <w:rPr>
                <w:rFonts w:ascii="Cambria Math" w:hAnsi="Cambria Math" w:cs="Arial"/>
              </w:rPr>
            </m:ctrlPr>
          </m:sSubSupPr>
          <m:e>
            <m:r>
              <w:rPr>
                <w:rFonts w:ascii="Cambria Math" w:hAnsi="Cambria Math" w:cs="Arial"/>
              </w:rPr>
              <m:t>σ</m:t>
            </m:r>
          </m:e>
          <m:sub>
            <m:r>
              <w:rPr>
                <w:rFonts w:ascii="Cambria Math" w:hAnsi="Cambria Math" w:cs="Arial"/>
              </w:rPr>
              <m:t>a</m:t>
            </m:r>
          </m:sub>
          <m:sup>
            <m:r>
              <w:rPr>
                <w:rFonts w:ascii="Cambria Math" w:hAnsi="Cambria Math" w:cs="Arial"/>
              </w:rPr>
              <m:t>2</m:t>
            </m:r>
          </m:sup>
        </m:sSubSup>
        <m:r>
          <w:rPr>
            <w:rFonts w:ascii="Cambria Math" w:hAnsi="Cambria Math" w:cs="Arial"/>
          </w:rPr>
          <m:t>=0.5</m:t>
        </m:r>
      </m:oMath>
      <w:r w:rsidR="0032250D" w:rsidRPr="00F8653A">
        <w:rPr>
          <w:rFonts w:ascii="Arial" w:hAnsi="Arial" w:cs="Arial"/>
        </w:rPr>
        <w:t>. Phenotype</w:t>
      </w:r>
      <w:r w:rsidR="00136239" w:rsidRPr="00F8653A">
        <w:rPr>
          <w:rFonts w:ascii="Arial" w:hAnsi="Arial" w:cs="Arial"/>
        </w:rPr>
        <w:t>-</w:t>
      </w:r>
      <w:r w:rsidR="0032250D" w:rsidRPr="00F8653A">
        <w:rPr>
          <w:rFonts w:ascii="Arial" w:hAnsi="Arial" w:cs="Arial"/>
        </w:rPr>
        <w:t xml:space="preserve">affecting mutations occurred at a rate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-10</m:t>
            </m:r>
          </m:sup>
        </m:sSup>
      </m:oMath>
      <w:r w:rsidR="0032250D" w:rsidRPr="00F8653A">
        <w:rPr>
          <w:rFonts w:ascii="Arial" w:hAnsi="Arial" w:cs="Arial"/>
        </w:rPr>
        <w:t xml:space="preserve"> per base-pair in the 12 genes</w:t>
      </w:r>
      <w:r w:rsidR="004C18A9" w:rsidRPr="00F8653A">
        <w:rPr>
          <w:rFonts w:ascii="Arial" w:hAnsi="Arial" w:cs="Arial"/>
        </w:rPr>
        <w:t>, and could occur at any of the 10,000 sites within a given gene</w:t>
      </w:r>
      <w:r w:rsidR="0032250D" w:rsidRPr="00F8653A">
        <w:rPr>
          <w:rFonts w:ascii="Arial" w:hAnsi="Arial" w:cs="Arial"/>
        </w:rPr>
        <w:t xml:space="preserve">. An individual’s phenotype was calculated as the sum </w:t>
      </w:r>
      <w:r w:rsidR="0032250D" w:rsidRPr="00F8653A">
        <w:rPr>
          <w:rFonts w:ascii="Arial" w:hAnsi="Arial" w:cs="Arial"/>
        </w:rPr>
        <w:lastRenderedPageBreak/>
        <w:t>of the effects of all phenotype</w:t>
      </w:r>
      <w:r w:rsidR="004C18A9" w:rsidRPr="00F8653A">
        <w:rPr>
          <w:rFonts w:ascii="Arial" w:hAnsi="Arial" w:cs="Arial"/>
        </w:rPr>
        <w:t>-</w:t>
      </w:r>
      <w:r w:rsidR="0032250D" w:rsidRPr="00F8653A">
        <w:rPr>
          <w:rFonts w:ascii="Arial" w:hAnsi="Arial" w:cs="Arial"/>
        </w:rPr>
        <w:t xml:space="preserve">affecting mutations. We calculated an individual’s fitness using the standard expression for Gaussian </w:t>
      </w:r>
      <w:r w:rsidR="005C454D" w:rsidRPr="00F8653A">
        <w:rPr>
          <w:rFonts w:ascii="Arial" w:hAnsi="Arial" w:cs="Arial"/>
        </w:rPr>
        <w:t>stabilizing</w:t>
      </w:r>
      <w:r w:rsidR="0032250D" w:rsidRPr="00F8653A">
        <w:rPr>
          <w:rFonts w:ascii="Arial" w:hAnsi="Arial" w:cs="Arial"/>
        </w:rPr>
        <w:t xml:space="preserve"> selection,</w:t>
      </w:r>
    </w:p>
    <w:p w14:paraId="40FF57B4" w14:textId="5DDCBEDF" w:rsidR="006361CA" w:rsidRPr="00F8653A" w:rsidRDefault="00B63902" w:rsidP="00AD68E8">
      <w:pPr>
        <w:pStyle w:val="BodyText"/>
        <w:jc w:val="center"/>
        <w:rPr>
          <w:rFonts w:ascii="Arial" w:hAnsi="Arial" w:cs="Arial"/>
        </w:rPr>
      </w:pPr>
      <m:oMath>
        <m:sSub>
          <m:sSubPr>
            <m:ctrlPr>
              <w:rPr>
                <w:rFonts w:ascii="Cambria Math" w:hAnsi="Cambria Math" w:cs="Arial"/>
                <w:i/>
              </w:rPr>
            </m:ctrlPr>
          </m:sSubPr>
          <m:e>
            <m:r>
              <w:rPr>
                <w:rFonts w:ascii="Cambria Math" w:hAnsi="Cambria Math" w:cs="Arial"/>
              </w:rPr>
              <m:t>W</m:t>
            </m:r>
          </m:e>
          <m:sub>
            <m:sSub>
              <m:sSubPr>
                <m:ctrlPr>
                  <w:rPr>
                    <w:rFonts w:ascii="Cambria Math" w:hAnsi="Cambria Math" w:cs="Arial"/>
                    <w:i/>
                  </w:rPr>
                </m:ctrlPr>
              </m:sSubPr>
              <m:e>
                <m:r>
                  <w:rPr>
                    <w:rFonts w:ascii="Cambria Math" w:hAnsi="Cambria Math" w:cs="Arial"/>
                  </w:rPr>
                  <m:t>z</m:t>
                </m:r>
              </m:e>
              <m:sub>
                <m:r>
                  <w:rPr>
                    <w:rFonts w:ascii="Cambria Math" w:hAnsi="Cambria Math" w:cs="Arial"/>
                  </w:rPr>
                  <m:t>i,j</m:t>
                </m:r>
              </m:sub>
            </m:sSub>
          </m:sub>
        </m:sSub>
        <m:r>
          <w:rPr>
            <w:rFonts w:ascii="Cambria Math" w:hAnsi="Cambria Math" w:cs="Arial"/>
          </w:rPr>
          <m:t>=exp</m:t>
        </m:r>
        <m:d>
          <m:dPr>
            <m:begChr m:val="["/>
            <m:endChr m:val="]"/>
            <m:ctrlPr>
              <w:rPr>
                <w:rFonts w:ascii="Cambria Math" w:hAnsi="Cambria Math" w:cs="Arial"/>
                <w:i/>
              </w:rPr>
            </m:ctrlPr>
          </m:dPr>
          <m:e>
            <m:f>
              <m:fPr>
                <m:ctrlPr>
                  <w:rPr>
                    <w:rFonts w:ascii="Cambria Math" w:hAnsi="Cambria Math" w:cs="Arial"/>
                    <w:i/>
                  </w:rPr>
                </m:ctrlPr>
              </m:fPr>
              <m:num>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d</m:t>
                        </m:r>
                      </m:sub>
                    </m:sSub>
                    <m:r>
                      <w:rPr>
                        <w:rFonts w:ascii="Cambria Math" w:hAnsi="Cambria Math" w:cs="Arial"/>
                      </w:rPr>
                      <m:t>)</m:t>
                    </m:r>
                  </m:e>
                  <m:sup>
                    <m:r>
                      <w:rPr>
                        <w:rFonts w:ascii="Cambria Math" w:hAnsi="Cambria Math" w:cs="Arial"/>
                      </w:rPr>
                      <m:t>2</m:t>
                    </m:r>
                  </m:sup>
                </m:sSup>
              </m:num>
              <m:den>
                <m:r>
                  <w:rPr>
                    <w:rFonts w:ascii="Cambria Math" w:hAnsi="Cambria Math" w:cs="Arial"/>
                  </w:rPr>
                  <m:t>2</m:t>
                </m:r>
                <m:sSub>
                  <m:sSubPr>
                    <m:ctrlPr>
                      <w:rPr>
                        <w:rFonts w:ascii="Cambria Math" w:hAnsi="Cambria Math" w:cs="Arial"/>
                        <w:i/>
                      </w:rPr>
                    </m:ctrlPr>
                  </m:sSubPr>
                  <m:e>
                    <m:r>
                      <w:rPr>
                        <w:rFonts w:ascii="Cambria Math" w:hAnsi="Cambria Math" w:cs="Arial"/>
                      </w:rPr>
                      <m:t>V</m:t>
                    </m:r>
                  </m:e>
                  <m:sub>
                    <m:r>
                      <w:rPr>
                        <w:rFonts w:ascii="Cambria Math" w:hAnsi="Cambria Math" w:cs="Arial"/>
                      </w:rPr>
                      <m:t>s</m:t>
                    </m:r>
                  </m:sub>
                </m:sSub>
              </m:den>
            </m:f>
          </m:e>
        </m:d>
      </m:oMath>
      <w:r w:rsidR="006361CA" w:rsidRPr="00F8653A">
        <w:rPr>
          <w:rFonts w:ascii="Arial" w:eastAsiaTheme="minorEastAsia" w:hAnsi="Arial" w:cs="Arial"/>
        </w:rPr>
        <w:t>,</w:t>
      </w:r>
    </w:p>
    <w:p w14:paraId="5E925355" w14:textId="7B240565" w:rsidR="00276073" w:rsidRPr="00F8653A" w:rsidRDefault="0032250D" w:rsidP="00AD68E8">
      <w:pPr>
        <w:pStyle w:val="FirstParagraph"/>
        <w:rPr>
          <w:rFonts w:ascii="Arial" w:hAnsi="Arial" w:cs="Arial"/>
        </w:rPr>
      </w:pPr>
      <w:r w:rsidRPr="00F8653A">
        <w:rPr>
          <w:rFonts w:ascii="Arial" w:hAnsi="Arial" w:cs="Arial"/>
        </w:rPr>
        <w:t xml:space="preserve">where </w:t>
      </w:r>
      <m:oMath>
        <m:sSub>
          <m:sSubPr>
            <m:ctrlPr>
              <w:rPr>
                <w:rFonts w:ascii="Cambria Math" w:hAnsi="Cambria Math" w:cs="Arial"/>
              </w:rPr>
            </m:ctrlPr>
          </m:sSubPr>
          <m:e>
            <m:r>
              <w:rPr>
                <w:rFonts w:ascii="Cambria Math" w:hAnsi="Cambria Math" w:cs="Arial"/>
              </w:rPr>
              <m:t>f</m:t>
            </m:r>
          </m:e>
          <m:sub>
            <m:r>
              <w:rPr>
                <w:rFonts w:ascii="Cambria Math" w:hAnsi="Cambria Math" w:cs="Arial"/>
              </w:rPr>
              <m:t>i</m:t>
            </m:r>
          </m:sub>
        </m:sSub>
      </m:oMath>
      <w:r w:rsidRPr="00F8653A">
        <w:rPr>
          <w:rFonts w:ascii="Arial" w:hAnsi="Arial" w:cs="Arial"/>
        </w:rPr>
        <w:t xml:space="preserve"> is the phenotype of the </w:t>
      </w:r>
      <m:oMath>
        <m:sSup>
          <m:sSupPr>
            <m:ctrlPr>
              <w:rPr>
                <w:rFonts w:ascii="Cambria Math" w:hAnsi="Cambria Math" w:cs="Arial"/>
              </w:rPr>
            </m:ctrlPr>
          </m:sSupPr>
          <m:e>
            <m:r>
              <w:rPr>
                <w:rFonts w:ascii="Cambria Math" w:hAnsi="Cambria Math" w:cs="Arial"/>
              </w:rPr>
              <m:t>i</m:t>
            </m:r>
          </m:e>
          <m:sup>
            <m:r>
              <w:rPr>
                <w:rFonts w:ascii="Cambria Math" w:hAnsi="Cambria Math" w:cs="Arial"/>
              </w:rPr>
              <m:t>th</m:t>
            </m:r>
          </m:sup>
        </m:sSup>
      </m:oMath>
      <w:r w:rsidRPr="00F8653A">
        <w:rPr>
          <w:rFonts w:ascii="Arial" w:hAnsi="Arial" w:cs="Arial"/>
        </w:rPr>
        <w:t xml:space="preserve"> individual in environment </w:t>
      </w:r>
      <m:oMath>
        <m:r>
          <w:rPr>
            <w:rFonts w:ascii="Cambria Math" w:hAnsi="Cambria Math" w:cs="Arial"/>
          </w:rPr>
          <m:t>j</m:t>
        </m:r>
      </m:oMath>
      <w:r w:rsidRPr="00F8653A">
        <w:rPr>
          <w:rFonts w:ascii="Arial" w:hAnsi="Arial" w:cs="Arial"/>
        </w:rPr>
        <w:t xml:space="preserve"> and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oMath>
      <w:r w:rsidRPr="00F8653A">
        <w:rPr>
          <w:rFonts w:ascii="Arial" w:hAnsi="Arial" w:cs="Arial"/>
        </w:rPr>
        <w:t xml:space="preserve"> is the variance of the Gaussian fitness function (Walsh and Lynch 2018). We set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r>
          <w:rPr>
            <w:rFonts w:ascii="Cambria Math" w:hAnsi="Cambria Math" w:cs="Arial"/>
          </w:rPr>
          <m:t>=196</m:t>
        </m:r>
      </m:oMath>
      <w:r w:rsidRPr="00F8653A">
        <w:rPr>
          <w:rFonts w:ascii="Arial" w:hAnsi="Arial" w:cs="Arial"/>
        </w:rPr>
        <w:t xml:space="preserve"> so that there was a 40% fitness difference between individuals perfectly adapted to the two extremes of the distribution of phenotypic optima. This was motivated by empirical studies of local adaptation that have demonstrated such fitness differences in numerous species (Hereford 2009; Bontrager et al. 2020)</w:t>
      </w:r>
      <w:r w:rsidR="00136239" w:rsidRPr="00F8653A">
        <w:rPr>
          <w:rFonts w:ascii="Arial" w:hAnsi="Arial" w:cs="Arial"/>
        </w:rPr>
        <w:t>;</w:t>
      </w:r>
      <w:r w:rsidRPr="00F8653A">
        <w:rPr>
          <w:rFonts w:ascii="Arial" w:hAnsi="Arial" w:cs="Arial"/>
        </w:rPr>
        <w:t xml:space="preserve"> see </w:t>
      </w:r>
      <w:r w:rsidRPr="00F8653A">
        <w:rPr>
          <w:rFonts w:ascii="Arial" w:hAnsi="Arial" w:cs="Arial"/>
          <w:i/>
        </w:rPr>
        <w:t>Appendix</w:t>
      </w:r>
      <w:r w:rsidRPr="00F8653A">
        <w:rPr>
          <w:rFonts w:ascii="Arial" w:hAnsi="Arial" w:cs="Arial"/>
        </w:rPr>
        <w:t>.</w:t>
      </w:r>
    </w:p>
    <w:p w14:paraId="53E82586" w14:textId="3840A660" w:rsidR="005260CD" w:rsidRDefault="0032250D" w:rsidP="00AD68E8">
      <w:pPr>
        <w:pStyle w:val="FirstParagraph"/>
        <w:rPr>
          <w:rFonts w:ascii="Arial" w:hAnsi="Arial" w:cs="Arial"/>
        </w:rPr>
      </w:pPr>
      <w:r w:rsidRPr="00F8653A">
        <w:rPr>
          <w:rFonts w:ascii="Arial" w:hAnsi="Arial" w:cs="Arial"/>
        </w:rPr>
        <w:br/>
        <w:t xml:space="preserve">We ran simulations for a total of 200,102 generations. The 19,600 individuals initially inhabited a panmictic population that evolved neutrally. After 100 generations, the panmictic population divided into a </w:t>
      </w:r>
      <m:oMath>
        <m:r>
          <w:rPr>
            <w:rFonts w:ascii="Cambria Math" w:hAnsi="Cambria Math" w:cs="Arial"/>
          </w:rPr>
          <m:t>14×14</m:t>
        </m:r>
      </m:oMath>
      <w:r w:rsidRPr="00F8653A">
        <w:rPr>
          <w:rFonts w:ascii="Arial" w:hAnsi="Arial" w:cs="Arial"/>
        </w:rPr>
        <w:t xml:space="preserve"> stepping-stone population and evolved strictly neutrally </w:t>
      </w:r>
      <w:r w:rsidR="00B667E8">
        <w:rPr>
          <w:rFonts w:ascii="Arial" w:hAnsi="Arial" w:cs="Arial"/>
        </w:rPr>
        <w:t>(</w:t>
      </w:r>
      <w:r w:rsidRPr="00F8653A">
        <w:rPr>
          <w:rFonts w:ascii="Arial" w:hAnsi="Arial" w:cs="Arial"/>
        </w:rPr>
        <w:t xml:space="preserve">when modelling directional selection), or with a phenotypic optimum of 0 for all demes (when modelling </w:t>
      </w:r>
      <w:r w:rsidR="005C454D" w:rsidRPr="00F8653A">
        <w:rPr>
          <w:rFonts w:ascii="Arial" w:hAnsi="Arial" w:cs="Arial"/>
        </w:rPr>
        <w:t>stabilizing</w:t>
      </w:r>
      <w:r w:rsidRPr="00F8653A">
        <w:rPr>
          <w:rFonts w:ascii="Arial" w:hAnsi="Arial" w:cs="Arial"/>
        </w:rPr>
        <w:t xml:space="preserve"> selection). After 180,000 generations, we imposed the various maps of phenotypic optima and simulated for </w:t>
      </w:r>
      <w:r w:rsidR="004C18A9" w:rsidRPr="00F8653A">
        <w:rPr>
          <w:rFonts w:ascii="Arial" w:hAnsi="Arial" w:cs="Arial"/>
        </w:rPr>
        <w:t xml:space="preserve">a </w:t>
      </w:r>
      <w:r w:rsidRPr="00F8653A">
        <w:rPr>
          <w:rFonts w:ascii="Arial" w:hAnsi="Arial" w:cs="Arial"/>
        </w:rPr>
        <w:t>further 20,000 generations. For selected mutations, we used the "</w:t>
      </w:r>
      <w:r w:rsidRPr="00F8653A">
        <w:rPr>
          <w:rFonts w:ascii="Arial" w:hAnsi="Arial" w:cs="Arial"/>
          <w:i/>
        </w:rPr>
        <w:t>f</w:t>
      </w:r>
      <w:r w:rsidRPr="00F8653A">
        <w:rPr>
          <w:rFonts w:ascii="Arial" w:hAnsi="Arial" w:cs="Arial"/>
        </w:rPr>
        <w:t xml:space="preserve">" option for </w:t>
      </w:r>
      <w:r w:rsidRPr="00F8653A">
        <w:rPr>
          <w:rFonts w:ascii="Arial" w:hAnsi="Arial" w:cs="Arial"/>
          <w:i/>
          <w:iCs/>
        </w:rPr>
        <w:t>SLiM</w:t>
      </w:r>
      <w:r w:rsidRPr="00F8653A">
        <w:rPr>
          <w:rFonts w:ascii="Arial" w:hAnsi="Arial" w:cs="Arial"/>
        </w:rPr>
        <w:t xml:space="preserve">’s mutation stack policy, so only the first mutational change was retained. Using the tree-sequence option in </w:t>
      </w:r>
      <w:r w:rsidRPr="00F8653A">
        <w:rPr>
          <w:rFonts w:ascii="Arial" w:hAnsi="Arial" w:cs="Arial"/>
          <w:i/>
          <w:iCs/>
        </w:rPr>
        <w:t>SLiM</w:t>
      </w:r>
      <w:r w:rsidRPr="00F8653A">
        <w:rPr>
          <w:rFonts w:ascii="Arial" w:hAnsi="Arial" w:cs="Arial"/>
        </w:rPr>
        <w:t xml:space="preserve"> (Haller et al. 2019) we tracked the coalescent history of each individual in the population. At the end of each simulations, neutral mutations were added at a rate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using </w:t>
      </w:r>
      <w:r w:rsidRPr="00F8653A">
        <w:rPr>
          <w:rFonts w:ascii="Arial" w:hAnsi="Arial" w:cs="Arial"/>
          <w:i/>
          <w:iCs/>
        </w:rPr>
        <w:t>PySLiM</w:t>
      </w:r>
      <w:r w:rsidRPr="00F8653A">
        <w:rPr>
          <w:rFonts w:ascii="Arial" w:hAnsi="Arial" w:cs="Arial"/>
        </w:rPr>
        <w:t xml:space="preserve"> (</w:t>
      </w:r>
      <w:hyperlink r:id="rId12">
        <w:r w:rsidRPr="00F8653A">
          <w:rPr>
            <w:rStyle w:val="Hyperlink"/>
            <w:rFonts w:ascii="Arial" w:hAnsi="Arial" w:cs="Arial"/>
          </w:rPr>
          <w:t>https://pyslim.readthedocs.io/en/latest/</w:t>
        </w:r>
      </w:hyperlink>
      <w:r w:rsidRPr="00F8653A">
        <w:rPr>
          <w:rFonts w:ascii="Arial" w:hAnsi="Arial" w:cs="Arial"/>
        </w:rPr>
        <w:t>). For each combination of map and mode of selection, we performed 20 replicate simulations.</w:t>
      </w:r>
      <w:r w:rsidRPr="00F8653A">
        <w:rPr>
          <w:rFonts w:ascii="Arial" w:hAnsi="Arial" w:cs="Arial"/>
        </w:rPr>
        <w:br/>
      </w:r>
    </w:p>
    <w:p w14:paraId="2386CE85" w14:textId="77777777" w:rsidR="005260CD" w:rsidRDefault="005260CD">
      <w:pPr>
        <w:snapToGrid/>
        <w:spacing w:before="0"/>
        <w:rPr>
          <w:rFonts w:ascii="Arial" w:hAnsi="Arial" w:cs="Arial"/>
        </w:rPr>
      </w:pPr>
      <w:r>
        <w:rPr>
          <w:rFonts w:ascii="Arial" w:hAnsi="Arial" w:cs="Arial"/>
        </w:rPr>
        <w:br w:type="page"/>
      </w:r>
    </w:p>
    <w:p w14:paraId="091D5840" w14:textId="3DB6D39D" w:rsidR="00D15EB1" w:rsidRPr="00D15EB1" w:rsidRDefault="00D15EB1" w:rsidP="00D15EB1">
      <w:pPr>
        <w:pStyle w:val="BodyText"/>
        <w:rPr>
          <w:rFonts w:ascii="Arial" w:hAnsi="Arial" w:cs="Arial"/>
        </w:rPr>
      </w:pPr>
      <w:r w:rsidRPr="00D15EB1">
        <w:rPr>
          <w:rFonts w:ascii="Arial" w:hAnsi="Arial" w:cs="Arial"/>
          <w:noProof/>
        </w:rPr>
        <w:lastRenderedPageBreak/>
        <w:drawing>
          <wp:inline distT="0" distB="0" distL="0" distR="0" wp14:anchorId="5D47624E" wp14:editId="1B11A06A">
            <wp:extent cx="5747657" cy="6897188"/>
            <wp:effectExtent l="0" t="0" r="5715" b="0"/>
            <wp:docPr id="1" name="Picture 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54204" cy="6905045"/>
                    </a:xfrm>
                    <a:prstGeom prst="rect">
                      <a:avLst/>
                    </a:prstGeom>
                  </pic:spPr>
                </pic:pic>
              </a:graphicData>
            </a:graphic>
          </wp:inline>
        </w:drawing>
      </w:r>
    </w:p>
    <w:p w14:paraId="29E0F0B9" w14:textId="50640F17" w:rsidR="00C01BEB" w:rsidRPr="00880259" w:rsidRDefault="00D15EB1" w:rsidP="00D15EB1">
      <w:pPr>
        <w:autoSpaceDE w:val="0"/>
        <w:autoSpaceDN w:val="0"/>
        <w:adjustRightInd w:val="0"/>
        <w:snapToGrid/>
        <w:spacing w:before="0" w:after="0"/>
        <w:rPr>
          <w:rFonts w:ascii="Arial" w:hAnsi="Arial" w:cs="Arial"/>
          <w:lang w:val="en-GB"/>
        </w:rPr>
      </w:pPr>
      <w:r w:rsidRPr="00D15EB1">
        <w:rPr>
          <w:rFonts w:ascii="Arial" w:hAnsi="Arial" w:cs="Arial"/>
          <w:b/>
          <w:bCs/>
        </w:rPr>
        <w:t xml:space="preserve">Figure 1 </w:t>
      </w:r>
      <w:r w:rsidRPr="00D15EB1">
        <w:rPr>
          <w:rFonts w:ascii="Arial" w:hAnsi="Arial" w:cs="Arial"/>
          <w:lang w:val="en-GB"/>
        </w:rPr>
        <w:t xml:space="preserve">A) Degree days below zero across British Columbia, the overlain grid in A shows the locations we used to construct phenotypes for our simulated populations. B) A discretized map of DD0 in Southern British Columbia, we refer to the map in B as the </w:t>
      </w:r>
      <w:r w:rsidRPr="00070374">
        <w:rPr>
          <w:rFonts w:ascii="Arial" w:hAnsi="Arial" w:cs="Arial"/>
          <w:i/>
          <w:iCs/>
          <w:lang w:val="en-GB"/>
          <w:rPrChange w:id="116" w:author="Tom Booker" w:date="2021-06-06T10:01:00Z">
            <w:rPr>
              <w:rFonts w:ascii="Arial" w:hAnsi="Arial" w:cs="Arial"/>
              <w:lang w:val="en-GB"/>
            </w:rPr>
          </w:rPrChange>
        </w:rPr>
        <w:t>BC</w:t>
      </w:r>
      <w:r w:rsidRPr="00D15EB1">
        <w:rPr>
          <w:rFonts w:ascii="Arial" w:hAnsi="Arial" w:cs="Arial"/>
          <w:lang w:val="en-GB"/>
        </w:rPr>
        <w:t xml:space="preserve"> </w:t>
      </w:r>
      <w:r w:rsidRPr="00070374">
        <w:rPr>
          <w:rFonts w:ascii="Arial" w:hAnsi="Arial" w:cs="Arial"/>
          <w:i/>
          <w:iCs/>
          <w:lang w:val="en-GB"/>
          <w:rPrChange w:id="117" w:author="Tom Booker" w:date="2021-06-06T10:01:00Z">
            <w:rPr>
              <w:rFonts w:ascii="Arial" w:hAnsi="Arial" w:cs="Arial"/>
              <w:lang w:val="en-GB"/>
            </w:rPr>
          </w:rPrChange>
        </w:rPr>
        <w:t>map</w:t>
      </w:r>
      <w:r w:rsidRPr="00D15EB1">
        <w:rPr>
          <w:rFonts w:ascii="Arial" w:hAnsi="Arial" w:cs="Arial"/>
          <w:lang w:val="en-GB"/>
        </w:rPr>
        <w:t xml:space="preserve">. C) A 1-dimensional gradient of phenotypic optima, we refer to this as the Gradient map. D) A model of selection acting on a small proportion of the population, we </w:t>
      </w:r>
      <w:r w:rsidRPr="00880259">
        <w:rPr>
          <w:rFonts w:ascii="Arial" w:hAnsi="Arial" w:cs="Arial"/>
          <w:lang w:val="en-GB"/>
        </w:rPr>
        <w:t>refer to this map as the Truncated map.</w:t>
      </w:r>
    </w:p>
    <w:p w14:paraId="3C56FC94" w14:textId="63392112" w:rsidR="000B456F" w:rsidRPr="0070790D" w:rsidRDefault="00C01BEB" w:rsidP="00C01BEB">
      <w:pPr>
        <w:pStyle w:val="Heading2"/>
        <w:rPr>
          <w:rFonts w:ascii="Arial" w:hAnsi="Arial" w:cs="Arial"/>
          <w:b/>
        </w:rPr>
      </w:pPr>
      <w:r w:rsidRPr="00880259">
        <w:rPr>
          <w:rFonts w:ascii="Arial" w:hAnsi="Arial" w:cs="Arial"/>
          <w:lang w:val="en-GB"/>
        </w:rPr>
        <w:br w:type="page"/>
      </w:r>
      <w:bookmarkStart w:id="118" w:name="classifying-genes-as-locally-adapted"/>
      <w:r w:rsidR="0032250D" w:rsidRPr="0070790D">
        <w:rPr>
          <w:rFonts w:ascii="Arial" w:hAnsi="Arial" w:cs="Arial"/>
        </w:rPr>
        <w:lastRenderedPageBreak/>
        <w:t xml:space="preserve">Classifying </w:t>
      </w:r>
      <w:r w:rsidR="002C506E" w:rsidRPr="0070790D">
        <w:rPr>
          <w:rFonts w:ascii="Arial" w:hAnsi="Arial" w:cs="Arial"/>
        </w:rPr>
        <w:t xml:space="preserve">simulated </w:t>
      </w:r>
      <w:r w:rsidR="0032250D" w:rsidRPr="0070790D">
        <w:rPr>
          <w:rFonts w:ascii="Arial" w:hAnsi="Arial" w:cs="Arial"/>
        </w:rPr>
        <w:t xml:space="preserve">genes as locally </w:t>
      </w:r>
      <w:commentRangeStart w:id="119"/>
      <w:r w:rsidR="0032250D" w:rsidRPr="0070790D">
        <w:rPr>
          <w:rFonts w:ascii="Arial" w:hAnsi="Arial" w:cs="Arial"/>
        </w:rPr>
        <w:t>adapted</w:t>
      </w:r>
      <w:bookmarkEnd w:id="118"/>
      <w:commentRangeEnd w:id="119"/>
      <w:r w:rsidR="00990253">
        <w:rPr>
          <w:rStyle w:val="CommentReference"/>
          <w:rFonts w:asciiTheme="minorHAnsi" w:eastAsiaTheme="minorHAnsi" w:hAnsiTheme="minorHAnsi" w:cstheme="minorBidi"/>
          <w:bCs w:val="0"/>
          <w:i w:val="0"/>
          <w:iCs w:val="0"/>
          <w:color w:val="auto"/>
          <w:u w:val="none"/>
        </w:rPr>
        <w:commentReference w:id="119"/>
      </w:r>
    </w:p>
    <w:p w14:paraId="0815A22A" w14:textId="454CD4DF" w:rsidR="009B6AEA" w:rsidRDefault="001E00B9" w:rsidP="00AD68E8">
      <w:pPr>
        <w:rPr>
          <w:rFonts w:ascii="Arial" w:hAnsi="Arial" w:cs="Arial"/>
        </w:rPr>
      </w:pPr>
      <w:r>
        <w:rPr>
          <w:rFonts w:ascii="Arial" w:hAnsi="Arial" w:cs="Arial"/>
        </w:rPr>
        <w:t>T</w:t>
      </w:r>
      <w:r w:rsidR="0032250D" w:rsidRPr="0070790D">
        <w:rPr>
          <w:rFonts w:ascii="Arial" w:hAnsi="Arial" w:cs="Arial"/>
        </w:rPr>
        <w:t xml:space="preserve">o evaluate the performance of different GEA methods, we needed to </w:t>
      </w:r>
      <w:r w:rsidR="004C18A9" w:rsidRPr="0070790D">
        <w:rPr>
          <w:rFonts w:ascii="Arial" w:hAnsi="Arial" w:cs="Arial"/>
        </w:rPr>
        <w:t xml:space="preserve">identify </w:t>
      </w:r>
      <w:r w:rsidR="0032250D" w:rsidRPr="0070790D">
        <w:rPr>
          <w:rFonts w:ascii="Arial" w:hAnsi="Arial" w:cs="Arial"/>
        </w:rPr>
        <w:t xml:space="preserve">which genes contribute to local adaptation and which do not in our simulated data. </w:t>
      </w:r>
      <w:r w:rsidR="002C506E" w:rsidRPr="0070790D">
        <w:rPr>
          <w:rFonts w:ascii="Arial" w:hAnsi="Arial" w:cs="Arial"/>
        </w:rPr>
        <w:t xml:space="preserve">While there </w:t>
      </w:r>
      <w:r w:rsidR="00441BF2">
        <w:rPr>
          <w:rFonts w:ascii="Arial" w:hAnsi="Arial" w:cs="Arial"/>
        </w:rPr>
        <w:t>were</w:t>
      </w:r>
      <w:r w:rsidR="002C506E" w:rsidRPr="0070790D">
        <w:rPr>
          <w:rFonts w:ascii="Arial" w:hAnsi="Arial" w:cs="Arial"/>
        </w:rPr>
        <w:t xml:space="preserve"> only </w:t>
      </w:r>
      <w:r w:rsidR="005C4D7D">
        <w:rPr>
          <w:rFonts w:ascii="Arial" w:hAnsi="Arial" w:cs="Arial"/>
        </w:rPr>
        <w:t xml:space="preserve">12 </w:t>
      </w:r>
      <w:r w:rsidR="002C506E" w:rsidRPr="0070790D">
        <w:rPr>
          <w:rFonts w:ascii="Arial" w:hAnsi="Arial" w:cs="Arial"/>
        </w:rPr>
        <w:t xml:space="preserve">genes that were allowed to affect fitness in </w:t>
      </w:r>
      <w:r w:rsidR="00A406B0">
        <w:rPr>
          <w:rFonts w:ascii="Arial" w:hAnsi="Arial" w:cs="Arial"/>
        </w:rPr>
        <w:t xml:space="preserve">our </w:t>
      </w:r>
      <w:r w:rsidR="002C506E" w:rsidRPr="0070790D">
        <w:rPr>
          <w:rFonts w:ascii="Arial" w:hAnsi="Arial" w:cs="Arial"/>
        </w:rPr>
        <w:t xml:space="preserve">simulations, not all of those need be used by the evolving population to </w:t>
      </w:r>
      <w:del w:id="120" w:author="Samuel Yeaman" w:date="2021-06-02T10:26:00Z">
        <w:r w:rsidR="002C506E" w:rsidRPr="0070790D" w:rsidDel="00B04BA6">
          <w:rPr>
            <w:rFonts w:ascii="Arial" w:hAnsi="Arial" w:cs="Arial"/>
          </w:rPr>
          <w:delText xml:space="preserve">create </w:delText>
        </w:r>
      </w:del>
      <w:ins w:id="121" w:author="Samuel Yeaman" w:date="2021-06-02T10:26:00Z">
        <w:r w:rsidR="00B04BA6">
          <w:rPr>
            <w:rFonts w:ascii="Arial" w:hAnsi="Arial" w:cs="Arial"/>
          </w:rPr>
          <w:t>result in</w:t>
        </w:r>
        <w:r w:rsidR="00B04BA6" w:rsidRPr="0070790D">
          <w:rPr>
            <w:rFonts w:ascii="Arial" w:hAnsi="Arial" w:cs="Arial"/>
          </w:rPr>
          <w:t xml:space="preserve"> </w:t>
        </w:r>
      </w:ins>
      <w:r w:rsidR="002C506E" w:rsidRPr="0070790D">
        <w:rPr>
          <w:rFonts w:ascii="Arial" w:hAnsi="Arial" w:cs="Arial"/>
        </w:rPr>
        <w:t xml:space="preserve">local adaptation. </w:t>
      </w:r>
      <w:r w:rsidR="00FC313A" w:rsidRPr="0070790D">
        <w:rPr>
          <w:rFonts w:ascii="Arial" w:hAnsi="Arial" w:cs="Arial"/>
        </w:rPr>
        <w:t xml:space="preserve"> </w:t>
      </w:r>
      <w:r w:rsidR="0032250D" w:rsidRPr="0070790D">
        <w:rPr>
          <w:rFonts w:ascii="Arial" w:hAnsi="Arial" w:cs="Arial"/>
        </w:rPr>
        <w:t xml:space="preserve">As described above, our simulations incorporated a stochastic mutation model so from replicate to replicate the genes that contributed to local adaptation varied and, in the case of </w:t>
      </w:r>
      <w:r w:rsidR="005C454D" w:rsidRPr="0070790D">
        <w:rPr>
          <w:rFonts w:ascii="Arial" w:hAnsi="Arial" w:cs="Arial"/>
        </w:rPr>
        <w:t>stabilizing</w:t>
      </w:r>
      <w:r w:rsidR="0032250D" w:rsidRPr="0070790D">
        <w:rPr>
          <w:rFonts w:ascii="Arial" w:hAnsi="Arial" w:cs="Arial"/>
        </w:rPr>
        <w:t xml:space="preserve"> selection, so did the effect size of the alleles in those genes. </w:t>
      </w:r>
      <w:commentRangeStart w:id="122"/>
      <w:del w:id="123" w:author="Tom Booker" w:date="2021-06-04T14:51:00Z">
        <w:r w:rsidR="00FC313A" w:rsidRPr="0070790D" w:rsidDel="00FE03D7">
          <w:rPr>
            <w:rFonts w:ascii="Arial" w:hAnsi="Arial" w:cs="Arial"/>
          </w:rPr>
          <w:delText>We therefore</w:delText>
        </w:r>
        <w:r w:rsidR="00430378" w:rsidDel="00FE03D7">
          <w:rPr>
            <w:rFonts w:ascii="Arial" w:hAnsi="Arial" w:cs="Arial"/>
          </w:rPr>
          <w:delText xml:space="preserve"> needed</w:delText>
        </w:r>
        <w:r w:rsidR="00FC313A" w:rsidRPr="0070790D" w:rsidDel="00FE03D7">
          <w:rPr>
            <w:rFonts w:ascii="Arial" w:hAnsi="Arial" w:cs="Arial"/>
          </w:rPr>
          <w:delText xml:space="preserve"> to</w:delText>
        </w:r>
        <w:r w:rsidR="006B3890" w:rsidDel="00FE03D7">
          <w:rPr>
            <w:rFonts w:ascii="Arial" w:hAnsi="Arial" w:cs="Arial"/>
          </w:rPr>
          <w:delText xml:space="preserve"> determine which genes contributed to local adaptation in each simulation replicate</w:delText>
        </w:r>
        <w:r w:rsidR="00FC313A" w:rsidRPr="0070790D" w:rsidDel="00FE03D7">
          <w:rPr>
            <w:rFonts w:ascii="Arial" w:hAnsi="Arial" w:cs="Arial"/>
          </w:rPr>
          <w:delText xml:space="preserve">. </w:delText>
        </w:r>
        <w:commentRangeEnd w:id="122"/>
        <w:r w:rsidR="00B04BA6" w:rsidDel="00FE03D7">
          <w:rPr>
            <w:rStyle w:val="CommentReference"/>
          </w:rPr>
          <w:commentReference w:id="122"/>
        </w:r>
        <w:commentRangeStart w:id="124"/>
        <w:r w:rsidR="005F3349" w:rsidDel="00FE03D7">
          <w:rPr>
            <w:rFonts w:ascii="Arial" w:hAnsi="Arial" w:cs="Arial"/>
          </w:rPr>
          <w:delText>Locally</w:delText>
        </w:r>
        <w:r w:rsidR="005F3349" w:rsidRPr="0070790D" w:rsidDel="00FE03D7">
          <w:rPr>
            <w:rFonts w:ascii="Arial" w:hAnsi="Arial" w:cs="Arial"/>
          </w:rPr>
          <w:delText xml:space="preserve"> adapted</w:delText>
        </w:r>
        <w:r w:rsidR="005F3349" w:rsidDel="00FE03D7">
          <w:rPr>
            <w:rFonts w:ascii="Arial" w:hAnsi="Arial" w:cs="Arial"/>
          </w:rPr>
          <w:delText xml:space="preserve"> </w:delText>
        </w:r>
      </w:del>
      <w:ins w:id="125" w:author="Samuel Yeaman" w:date="2021-06-02T10:18:00Z">
        <w:del w:id="126" w:author="Tom Booker" w:date="2021-06-04T14:51:00Z">
          <w:r w:rsidR="00B04BA6" w:rsidDel="00FE03D7">
            <w:rPr>
              <w:rFonts w:ascii="Arial" w:hAnsi="Arial" w:cs="Arial"/>
            </w:rPr>
            <w:delText>alle</w:delText>
          </w:r>
        </w:del>
      </w:ins>
      <w:ins w:id="127" w:author="Samuel Yeaman" w:date="2021-06-02T10:19:00Z">
        <w:del w:id="128" w:author="Tom Booker" w:date="2021-06-04T14:51:00Z">
          <w:r w:rsidR="00B04BA6" w:rsidDel="00FE03D7">
            <w:rPr>
              <w:rFonts w:ascii="Arial" w:hAnsi="Arial" w:cs="Arial"/>
            </w:rPr>
            <w:delText xml:space="preserve">les </w:delText>
          </w:r>
        </w:del>
      </w:ins>
      <w:del w:id="129" w:author="Tom Booker" w:date="2021-06-04T14:51:00Z">
        <w:r w:rsidR="005F3349" w:rsidDel="00FE03D7">
          <w:rPr>
            <w:rFonts w:ascii="Arial" w:hAnsi="Arial" w:cs="Arial"/>
          </w:rPr>
          <w:delText>have</w:delText>
        </w:r>
        <w:r w:rsidR="005F3349" w:rsidRPr="0070790D" w:rsidDel="00FE03D7">
          <w:rPr>
            <w:rFonts w:ascii="Arial" w:hAnsi="Arial" w:cs="Arial"/>
          </w:rPr>
          <w:delText xml:space="preserve"> a positive covariance between its </w:delText>
        </w:r>
      </w:del>
      <w:ins w:id="130" w:author="Samuel Yeaman" w:date="2021-06-02T10:19:00Z">
        <w:del w:id="131" w:author="Tom Booker" w:date="2021-06-04T14:51:00Z">
          <w:r w:rsidR="00B04BA6" w:rsidDel="00FE03D7">
            <w:rPr>
              <w:rFonts w:ascii="Arial" w:hAnsi="Arial" w:cs="Arial"/>
            </w:rPr>
            <w:delText>their</w:delText>
          </w:r>
          <w:r w:rsidR="00B04BA6" w:rsidRPr="0070790D" w:rsidDel="00FE03D7">
            <w:rPr>
              <w:rFonts w:ascii="Arial" w:hAnsi="Arial" w:cs="Arial"/>
            </w:rPr>
            <w:delText xml:space="preserve"> </w:delText>
          </w:r>
        </w:del>
      </w:ins>
      <w:del w:id="132" w:author="Tom Booker" w:date="2021-06-04T14:51:00Z">
        <w:r w:rsidR="005F3349" w:rsidRPr="0070790D" w:rsidDel="00FE03D7">
          <w:rPr>
            <w:rFonts w:ascii="Arial" w:hAnsi="Arial" w:cs="Arial"/>
          </w:rPr>
          <w:delText>effects on fitness and the phenotypic optima across space</w:delText>
        </w:r>
        <w:commentRangeEnd w:id="124"/>
        <w:r w:rsidR="00B04BA6" w:rsidDel="00FE03D7">
          <w:rPr>
            <w:rStyle w:val="CommentReference"/>
          </w:rPr>
          <w:commentReference w:id="124"/>
        </w:r>
        <w:r w:rsidR="005F3349" w:rsidRPr="0070790D" w:rsidDel="00FE03D7">
          <w:rPr>
            <w:rFonts w:ascii="Arial" w:hAnsi="Arial" w:cs="Arial"/>
          </w:rPr>
          <w:delText>.</w:delText>
        </w:r>
      </w:del>
    </w:p>
    <w:p w14:paraId="3D0D4345" w14:textId="60E9BC78" w:rsidR="009D59DC" w:rsidRDefault="0070790D" w:rsidP="00AD68E8">
      <w:pPr>
        <w:rPr>
          <w:ins w:id="133" w:author="Tom Booker" w:date="2021-06-04T16:25:00Z"/>
          <w:rFonts w:ascii="Arial" w:hAnsi="Arial" w:cs="Arial"/>
        </w:rPr>
      </w:pPr>
      <w:r>
        <w:rPr>
          <w:rFonts w:ascii="Arial" w:hAnsi="Arial" w:cs="Arial"/>
        </w:rPr>
        <w:t xml:space="preserve">For simulations modelling directional selection, we </w:t>
      </w:r>
      <w:r w:rsidR="009B6AEA">
        <w:rPr>
          <w:rFonts w:ascii="Arial" w:hAnsi="Arial" w:cs="Arial"/>
        </w:rPr>
        <w:t xml:space="preserve">identified locally </w:t>
      </w:r>
      <w:commentRangeStart w:id="134"/>
      <w:commentRangeStart w:id="135"/>
      <w:r w:rsidR="009B6AEA">
        <w:rPr>
          <w:rFonts w:ascii="Arial" w:hAnsi="Arial" w:cs="Arial"/>
        </w:rPr>
        <w:t>adapt</w:t>
      </w:r>
      <w:ins w:id="136" w:author="Samuel Yeaman" w:date="2021-06-02T10:21:00Z">
        <w:r w:rsidR="00B04BA6">
          <w:rPr>
            <w:rFonts w:ascii="Arial" w:hAnsi="Arial" w:cs="Arial"/>
          </w:rPr>
          <w:t>ed</w:t>
        </w:r>
      </w:ins>
      <w:del w:id="137" w:author="Samuel Yeaman" w:date="2021-06-02T10:21:00Z">
        <w:r w:rsidR="006379E9" w:rsidDel="00B04BA6">
          <w:rPr>
            <w:rFonts w:ascii="Arial" w:hAnsi="Arial" w:cs="Arial"/>
          </w:rPr>
          <w:delText>ive</w:delText>
        </w:r>
      </w:del>
      <w:r w:rsidR="009B6AEA">
        <w:rPr>
          <w:rFonts w:ascii="Arial" w:hAnsi="Arial" w:cs="Arial"/>
        </w:rPr>
        <w:t xml:space="preserve"> </w:t>
      </w:r>
      <w:commentRangeEnd w:id="134"/>
      <w:r w:rsidR="00B04BA6">
        <w:rPr>
          <w:rStyle w:val="CommentReference"/>
        </w:rPr>
        <w:commentReference w:id="134"/>
      </w:r>
      <w:commentRangeEnd w:id="135"/>
      <w:r w:rsidR="00FE03D7">
        <w:rPr>
          <w:rStyle w:val="CommentReference"/>
        </w:rPr>
        <w:commentReference w:id="135"/>
      </w:r>
      <w:r w:rsidR="009B6AEA">
        <w:rPr>
          <w:rFonts w:ascii="Arial" w:hAnsi="Arial" w:cs="Arial"/>
        </w:rPr>
        <w:t xml:space="preserve">genes based on the mean fitness of </w:t>
      </w:r>
      <w:ins w:id="138" w:author="Samuel Yeaman" w:date="2021-06-02T10:26:00Z">
        <w:r w:rsidR="00B04BA6">
          <w:rPr>
            <w:rFonts w:ascii="Arial" w:hAnsi="Arial" w:cs="Arial"/>
          </w:rPr>
          <w:t>their</w:t>
        </w:r>
      </w:ins>
      <w:del w:id="139" w:author="Samuel Yeaman" w:date="2021-06-02T10:26:00Z">
        <w:r w:rsidR="009B6AEA" w:rsidDel="00B04BA6">
          <w:rPr>
            <w:rFonts w:ascii="Arial" w:hAnsi="Arial" w:cs="Arial"/>
          </w:rPr>
          <w:delText>an</w:delText>
        </w:r>
      </w:del>
      <w:r w:rsidR="009B6AEA">
        <w:rPr>
          <w:rFonts w:ascii="Arial" w:hAnsi="Arial" w:cs="Arial"/>
        </w:rPr>
        <w:t xml:space="preserve"> allele</w:t>
      </w:r>
      <w:ins w:id="140" w:author="Samuel Yeaman" w:date="2021-06-02T10:27:00Z">
        <w:r w:rsidR="00B04BA6">
          <w:rPr>
            <w:rFonts w:ascii="Arial" w:hAnsi="Arial" w:cs="Arial"/>
          </w:rPr>
          <w:t>s</w:t>
        </w:r>
      </w:ins>
      <w:r w:rsidR="009B6AEA">
        <w:rPr>
          <w:rFonts w:ascii="Arial" w:hAnsi="Arial" w:cs="Arial"/>
        </w:rPr>
        <w:t xml:space="preserve">. </w:t>
      </w:r>
      <w:ins w:id="141" w:author="Tom Booker" w:date="2021-06-04T16:23:00Z">
        <w:r w:rsidR="00416B5F">
          <w:rPr>
            <w:rFonts w:ascii="Arial" w:hAnsi="Arial" w:cs="Arial"/>
          </w:rPr>
          <w:t>For a given gene</w:t>
        </w:r>
      </w:ins>
      <w:ins w:id="142" w:author="Tom Booker" w:date="2021-06-04T16:25:00Z">
        <w:r w:rsidR="00E715C0">
          <w:rPr>
            <w:rFonts w:ascii="Arial" w:hAnsi="Arial" w:cs="Arial"/>
          </w:rPr>
          <w:t xml:space="preserve"> containing directionally selected alleles</w:t>
        </w:r>
      </w:ins>
      <w:ins w:id="143" w:author="Tom Booker" w:date="2021-06-04T16:23:00Z">
        <w:r w:rsidR="00416B5F">
          <w:rPr>
            <w:rFonts w:ascii="Arial" w:hAnsi="Arial" w:cs="Arial"/>
          </w:rPr>
          <w:t xml:space="preserve">, </w:t>
        </w:r>
      </w:ins>
      <w:ins w:id="144" w:author="Tom Booker" w:date="2021-06-04T16:27:00Z">
        <w:r w:rsidR="00B11936">
          <w:rPr>
            <w:rFonts w:ascii="Arial" w:hAnsi="Arial" w:cs="Arial"/>
          </w:rPr>
          <w:t xml:space="preserve">our measure of local adaptation was the covariance between </w:t>
        </w:r>
      </w:ins>
      <w:ins w:id="145" w:author="Tom Booker" w:date="2021-06-04T16:24:00Z">
        <w:r w:rsidR="00E715C0">
          <w:rPr>
            <w:rFonts w:ascii="Arial" w:hAnsi="Arial" w:cs="Arial"/>
          </w:rPr>
          <w:t xml:space="preserve">the mean fitness contributed by </w:t>
        </w:r>
      </w:ins>
      <w:ins w:id="146" w:author="Tom Booker" w:date="2021-06-04T16:25:00Z">
        <w:r w:rsidR="009D59DC">
          <w:rPr>
            <w:rFonts w:ascii="Arial" w:hAnsi="Arial" w:cs="Arial"/>
          </w:rPr>
          <w:t>the selected allele</w:t>
        </w:r>
        <w:r w:rsidR="007C507F">
          <w:rPr>
            <w:rFonts w:ascii="Arial" w:hAnsi="Arial" w:cs="Arial"/>
          </w:rPr>
          <w:t xml:space="preserve"> in each population</w:t>
        </w:r>
      </w:ins>
      <w:ins w:id="147" w:author="Tom Booker" w:date="2021-06-04T16:26:00Z">
        <w:r w:rsidR="007C507F">
          <w:rPr>
            <w:rFonts w:ascii="Arial" w:hAnsi="Arial" w:cs="Arial"/>
          </w:rPr>
          <w:t xml:space="preserve"> and the environment</w:t>
        </w:r>
        <w:commentRangeStart w:id="148"/>
        <w:commentRangeEnd w:id="148"/>
        <w:r w:rsidR="007C507F">
          <w:rPr>
            <w:rStyle w:val="CommentReference"/>
          </w:rPr>
          <w:commentReference w:id="148"/>
        </w:r>
        <w:commentRangeStart w:id="149"/>
        <w:commentRangeEnd w:id="149"/>
        <w:r w:rsidR="007C507F">
          <w:rPr>
            <w:rStyle w:val="CommentReference"/>
          </w:rPr>
          <w:commentReference w:id="149"/>
        </w:r>
      </w:ins>
      <w:ins w:id="150" w:author="Tom Booker" w:date="2021-06-04T17:11:00Z">
        <w:r w:rsidR="006F38E8">
          <w:rPr>
            <w:rFonts w:ascii="Arial" w:hAnsi="Arial" w:cs="Arial"/>
          </w:rPr>
          <w:t>.</w:t>
        </w:r>
      </w:ins>
    </w:p>
    <w:p w14:paraId="180B2A45" w14:textId="152E43CD" w:rsidR="009B6AEA" w:rsidRPr="00044AAA" w:rsidDel="00D61100" w:rsidRDefault="006379E9" w:rsidP="00AD68E8">
      <w:pPr>
        <w:rPr>
          <w:del w:id="151" w:author="Tom Booker" w:date="2021-06-04T16:27:00Z"/>
          <w:rFonts w:ascii="Arial" w:hAnsi="Arial" w:cs="Arial"/>
          <w:rPrChange w:id="152" w:author="Tom Booker" w:date="2021-06-04T14:54:00Z">
            <w:rPr>
              <w:del w:id="153" w:author="Tom Booker" w:date="2021-06-04T16:27:00Z"/>
              <w:rFonts w:ascii="Arial" w:hAnsi="Arial" w:cs="Arial"/>
            </w:rPr>
          </w:rPrChange>
        </w:rPr>
      </w:pPr>
      <w:commentRangeStart w:id="154"/>
      <w:commentRangeStart w:id="155"/>
      <w:del w:id="156" w:author="Tom Booker" w:date="2021-06-04T16:14:00Z">
        <w:r w:rsidDel="00226F8F">
          <w:rPr>
            <w:rFonts w:ascii="Arial" w:hAnsi="Arial" w:cs="Arial"/>
          </w:rPr>
          <w:delText>W</w:delText>
        </w:r>
      </w:del>
      <w:del w:id="157" w:author="Tom Booker" w:date="2021-06-04T16:27:00Z">
        <w:r w:rsidDel="00D61100">
          <w:rPr>
            <w:rFonts w:ascii="Arial" w:hAnsi="Arial" w:cs="Arial"/>
          </w:rPr>
          <w:delText xml:space="preserve">e </w:delText>
        </w:r>
      </w:del>
      <w:ins w:id="158" w:author="Samuel Yeaman" w:date="2021-06-02T10:24:00Z">
        <w:del w:id="159" w:author="Tom Booker" w:date="2021-06-04T16:09:00Z">
          <w:r w:rsidR="00B04BA6" w:rsidDel="00635AE0">
            <w:rPr>
              <w:rFonts w:ascii="Arial" w:hAnsi="Arial" w:cs="Arial"/>
            </w:rPr>
            <w:delText xml:space="preserve">also </w:delText>
          </w:r>
        </w:del>
      </w:ins>
      <w:del w:id="160" w:author="Tom Booker" w:date="2021-06-04T16:27:00Z">
        <w:r w:rsidR="00C25251" w:rsidDel="00D61100">
          <w:rPr>
            <w:rFonts w:ascii="Arial" w:hAnsi="Arial" w:cs="Arial"/>
          </w:rPr>
          <w:delText xml:space="preserve">calculated the </w:delText>
        </w:r>
      </w:del>
      <w:ins w:id="161" w:author="Samuel Yeaman" w:date="2021-06-02T10:24:00Z">
        <w:del w:id="162" w:author="Tom Booker" w:date="2021-06-04T16:27:00Z">
          <w:r w:rsidR="00B04BA6" w:rsidDel="00D61100">
            <w:rPr>
              <w:rFonts w:ascii="Arial" w:hAnsi="Arial" w:cs="Arial"/>
            </w:rPr>
            <w:delText xml:space="preserve">population </w:delText>
          </w:r>
        </w:del>
      </w:ins>
      <w:del w:id="163" w:author="Tom Booker" w:date="2021-06-04T16:27:00Z">
        <w:r w:rsidDel="00D61100">
          <w:rPr>
            <w:rFonts w:ascii="Arial" w:hAnsi="Arial" w:cs="Arial"/>
          </w:rPr>
          <w:delText xml:space="preserve">mean </w:delText>
        </w:r>
        <w:r w:rsidR="00041369" w:rsidDel="00D61100">
          <w:rPr>
            <w:rFonts w:ascii="Arial" w:hAnsi="Arial" w:cs="Arial"/>
          </w:rPr>
          <w:delText>fitness contributed by directionally selected alleles</w:delText>
        </w:r>
        <w:r w:rsidR="00C25251" w:rsidDel="00D61100">
          <w:rPr>
            <w:rFonts w:ascii="Arial" w:hAnsi="Arial" w:cs="Arial"/>
          </w:rPr>
          <w:delText xml:space="preserve"> across the genome within each population</w:delText>
        </w:r>
        <w:commentRangeEnd w:id="154"/>
        <w:r w:rsidR="00B04BA6" w:rsidDel="00D61100">
          <w:rPr>
            <w:rStyle w:val="CommentReference"/>
          </w:rPr>
          <w:commentReference w:id="154"/>
        </w:r>
        <w:commentRangeEnd w:id="155"/>
        <w:r w:rsidR="00990253" w:rsidDel="00D61100">
          <w:rPr>
            <w:rStyle w:val="CommentReference"/>
          </w:rPr>
          <w:commentReference w:id="155"/>
        </w:r>
      </w:del>
      <w:ins w:id="164" w:author="Samuel Yeaman" w:date="2021-06-02T10:24:00Z">
        <w:del w:id="165" w:author="Tom Booker" w:date="2021-06-04T16:27:00Z">
          <w:r w:rsidR="00B04BA6" w:rsidDel="00D61100">
            <w:rPr>
              <w:rFonts w:ascii="Arial" w:hAnsi="Arial" w:cs="Arial"/>
            </w:rPr>
            <w:delText xml:space="preserve">, </w:delText>
          </w:r>
          <w:commentRangeStart w:id="166"/>
          <w:commentRangeStart w:id="167"/>
          <w:r w:rsidR="00B04BA6" w:rsidDel="00D61100">
            <w:rPr>
              <w:rFonts w:ascii="Arial" w:hAnsi="Arial" w:cs="Arial"/>
            </w:rPr>
            <w:delText xml:space="preserve">and measured overall </w:delText>
          </w:r>
        </w:del>
      </w:ins>
      <w:del w:id="168" w:author="Tom Booker" w:date="2021-06-04T16:27:00Z">
        <w:r w:rsidR="00C25251" w:rsidDel="00D61100">
          <w:rPr>
            <w:rFonts w:ascii="Arial" w:hAnsi="Arial" w:cs="Arial"/>
          </w:rPr>
          <w:delText xml:space="preserve">. Our measure of local adaptation was </w:delText>
        </w:r>
      </w:del>
      <w:ins w:id="169" w:author="Samuel Yeaman" w:date="2021-06-02T10:24:00Z">
        <w:del w:id="170" w:author="Tom Booker" w:date="2021-06-04T16:27:00Z">
          <w:r w:rsidR="00B04BA6" w:rsidDel="00D61100">
            <w:rPr>
              <w:rFonts w:ascii="Arial" w:hAnsi="Arial" w:cs="Arial"/>
            </w:rPr>
            <w:delText xml:space="preserve">as </w:delText>
          </w:r>
        </w:del>
      </w:ins>
      <w:del w:id="171" w:author="Tom Booker" w:date="2021-06-04T16:27:00Z">
        <w:r w:rsidR="00C25251" w:rsidDel="00D61100">
          <w:rPr>
            <w:rFonts w:ascii="Arial" w:hAnsi="Arial" w:cs="Arial"/>
          </w:rPr>
          <w:delText xml:space="preserve">the covariance between the fitness contributed by </w:delText>
        </w:r>
        <w:r w:rsidR="00DC6F23" w:rsidDel="00D61100">
          <w:rPr>
            <w:rFonts w:ascii="Arial" w:hAnsi="Arial" w:cs="Arial"/>
          </w:rPr>
          <w:delText xml:space="preserve">the alleles at a locus </w:delText>
        </w:r>
        <w:r w:rsidR="00C25251" w:rsidDel="00D61100">
          <w:rPr>
            <w:rFonts w:ascii="Arial" w:hAnsi="Arial" w:cs="Arial"/>
          </w:rPr>
          <w:delText>and the environment</w:delText>
        </w:r>
        <w:commentRangeEnd w:id="166"/>
        <w:r w:rsidR="00B04BA6" w:rsidDel="00D61100">
          <w:rPr>
            <w:rStyle w:val="CommentReference"/>
          </w:rPr>
          <w:commentReference w:id="166"/>
        </w:r>
        <w:commentRangeEnd w:id="167"/>
        <w:r w:rsidR="00FF5D70" w:rsidDel="00D61100">
          <w:rPr>
            <w:rStyle w:val="CommentReference"/>
          </w:rPr>
          <w:commentReference w:id="167"/>
        </w:r>
        <w:r w:rsidR="00C25251" w:rsidDel="00D61100">
          <w:rPr>
            <w:rFonts w:ascii="Arial" w:hAnsi="Arial" w:cs="Arial"/>
          </w:rPr>
          <w:delText xml:space="preserve">. </w:delText>
        </w:r>
      </w:del>
    </w:p>
    <w:p w14:paraId="73BEDFB9" w14:textId="3039AE85" w:rsidR="009B6AEA" w:rsidRPr="009B6AEA" w:rsidRDefault="009B6AEA" w:rsidP="00BA279A">
      <w:pPr>
        <w:rPr>
          <w:rFonts w:ascii="Arial" w:hAnsi="Arial" w:cs="Arial"/>
        </w:rPr>
      </w:pPr>
      <w:r w:rsidRPr="009B6AEA">
        <w:rPr>
          <w:rFonts w:ascii="Arial" w:hAnsi="Arial" w:cs="Arial"/>
        </w:rPr>
        <w:t xml:space="preserve">For </w:t>
      </w:r>
      <w:r>
        <w:rPr>
          <w:rFonts w:ascii="Arial" w:hAnsi="Arial" w:cs="Arial"/>
        </w:rPr>
        <w:t xml:space="preserve">simulations modelling stabilizing selection, we identified locally </w:t>
      </w:r>
      <w:del w:id="172" w:author="Samuel Yeaman" w:date="2021-06-02T10:34:00Z">
        <w:r w:rsidDel="00B04BA6">
          <w:rPr>
            <w:rFonts w:ascii="Arial" w:hAnsi="Arial" w:cs="Arial"/>
          </w:rPr>
          <w:delText xml:space="preserve">adaptive </w:delText>
        </w:r>
      </w:del>
      <w:ins w:id="173" w:author="Samuel Yeaman" w:date="2021-06-02T10:34:00Z">
        <w:r w:rsidR="00B04BA6">
          <w:rPr>
            <w:rFonts w:ascii="Arial" w:hAnsi="Arial" w:cs="Arial"/>
          </w:rPr>
          <w:t xml:space="preserve">adapted </w:t>
        </w:r>
      </w:ins>
      <w:r>
        <w:rPr>
          <w:rFonts w:ascii="Arial" w:hAnsi="Arial" w:cs="Arial"/>
        </w:rPr>
        <w:t>genes based on the</w:t>
      </w:r>
      <w:r w:rsidR="006E24ED">
        <w:rPr>
          <w:rFonts w:ascii="Arial" w:hAnsi="Arial" w:cs="Arial"/>
        </w:rPr>
        <w:t xml:space="preserve"> </w:t>
      </w:r>
      <w:ins w:id="174" w:author="Samuel Yeaman" w:date="2021-06-02T10:34:00Z">
        <w:r w:rsidR="00B04BA6">
          <w:rPr>
            <w:rFonts w:ascii="Arial" w:hAnsi="Arial" w:cs="Arial"/>
          </w:rPr>
          <w:t xml:space="preserve">covariance of </w:t>
        </w:r>
      </w:ins>
      <w:ins w:id="175" w:author="Samuel Yeaman" w:date="2021-06-02T10:35:00Z">
        <w:r w:rsidR="00B04BA6">
          <w:rPr>
            <w:rFonts w:ascii="Arial" w:hAnsi="Arial" w:cs="Arial"/>
          </w:rPr>
          <w:t xml:space="preserve">the environment and </w:t>
        </w:r>
      </w:ins>
      <w:ins w:id="176" w:author="Samuel Yeaman" w:date="2021-06-02T10:34:00Z">
        <w:r w:rsidR="00B04BA6">
          <w:rPr>
            <w:rFonts w:ascii="Arial" w:hAnsi="Arial" w:cs="Arial"/>
          </w:rPr>
          <w:t xml:space="preserve">the </w:t>
        </w:r>
      </w:ins>
      <w:r w:rsidR="006E24ED">
        <w:rPr>
          <w:rFonts w:ascii="Arial" w:hAnsi="Arial" w:cs="Arial"/>
        </w:rPr>
        <w:t xml:space="preserve">phenotypic effects of </w:t>
      </w:r>
      <w:del w:id="177" w:author="Samuel Yeaman" w:date="2021-06-02T10:30:00Z">
        <w:r w:rsidR="006E24ED" w:rsidDel="00B04BA6">
          <w:rPr>
            <w:rFonts w:ascii="Arial" w:hAnsi="Arial" w:cs="Arial"/>
          </w:rPr>
          <w:delText>genes</w:delText>
        </w:r>
      </w:del>
      <w:ins w:id="178" w:author="Samuel Yeaman" w:date="2021-06-02T10:30:00Z">
        <w:r w:rsidR="00B04BA6">
          <w:rPr>
            <w:rFonts w:ascii="Arial" w:hAnsi="Arial" w:cs="Arial"/>
          </w:rPr>
          <w:t>their alleles</w:t>
        </w:r>
      </w:ins>
      <w:ins w:id="179" w:author="Samuel Yeaman" w:date="2021-06-02T10:35:00Z">
        <w:r w:rsidR="00B04BA6">
          <w:rPr>
            <w:rFonts w:ascii="Arial" w:hAnsi="Arial" w:cs="Arial"/>
          </w:rPr>
          <w:t>, summed</w:t>
        </w:r>
      </w:ins>
      <w:ins w:id="180" w:author="Samuel Yeaman" w:date="2021-06-02T10:30:00Z">
        <w:r w:rsidR="00B04BA6">
          <w:rPr>
            <w:rFonts w:ascii="Arial" w:hAnsi="Arial" w:cs="Arial"/>
          </w:rPr>
          <w:t xml:space="preserve"> across all variant sites</w:t>
        </w:r>
      </w:ins>
      <w:ins w:id="181" w:author="Samuel Yeaman" w:date="2021-06-02T10:35:00Z">
        <w:r w:rsidR="00B04BA6">
          <w:rPr>
            <w:rFonts w:ascii="Arial" w:hAnsi="Arial" w:cs="Arial"/>
          </w:rPr>
          <w:t xml:space="preserve"> within each gene</w:t>
        </w:r>
      </w:ins>
      <w:r w:rsidR="006E24ED">
        <w:rPr>
          <w:rFonts w:ascii="Arial" w:hAnsi="Arial" w:cs="Arial"/>
        </w:rPr>
        <w:t xml:space="preserve">. </w:t>
      </w:r>
      <w:ins w:id="182" w:author="Tom Booker" w:date="2021-06-04T16:18:00Z">
        <w:r w:rsidR="00687D31">
          <w:rPr>
            <w:rFonts w:ascii="Arial" w:hAnsi="Arial" w:cs="Arial"/>
          </w:rPr>
          <w:t>For a given gene,</w:t>
        </w:r>
      </w:ins>
      <w:ins w:id="183" w:author="Tom Booker" w:date="2021-06-04T16:19:00Z">
        <w:r w:rsidR="00687D31">
          <w:rPr>
            <w:rFonts w:ascii="Arial" w:hAnsi="Arial" w:cs="Arial"/>
          </w:rPr>
          <w:t xml:space="preserve"> we summed the additive phenotypic effects of </w:t>
        </w:r>
      </w:ins>
      <w:ins w:id="184" w:author="Tom Booker" w:date="2021-06-04T16:20:00Z">
        <w:r w:rsidR="00687D31">
          <w:rPr>
            <w:rFonts w:ascii="Arial" w:hAnsi="Arial" w:cs="Arial"/>
          </w:rPr>
          <w:t xml:space="preserve">all non-neutral </w:t>
        </w:r>
      </w:ins>
      <w:ins w:id="185" w:author="Tom Booker" w:date="2021-06-04T16:19:00Z">
        <w:r w:rsidR="00687D31">
          <w:rPr>
            <w:rFonts w:ascii="Arial" w:hAnsi="Arial" w:cs="Arial"/>
          </w:rPr>
          <w:t>v</w:t>
        </w:r>
      </w:ins>
      <w:ins w:id="186" w:author="Tom Booker" w:date="2021-06-04T16:20:00Z">
        <w:r w:rsidR="00687D31">
          <w:rPr>
            <w:rFonts w:ascii="Arial" w:hAnsi="Arial" w:cs="Arial"/>
          </w:rPr>
          <w:t xml:space="preserve">ariants and took the average for each population. </w:t>
        </w:r>
      </w:ins>
      <w:del w:id="187" w:author="Tom Booker" w:date="2021-06-04T16:20:00Z">
        <w:r w:rsidR="006E24ED" w:rsidDel="00CD5A29">
          <w:rPr>
            <w:rFonts w:ascii="Arial" w:hAnsi="Arial" w:cs="Arial"/>
          </w:rPr>
          <w:delText xml:space="preserve">For each gene </w:delText>
        </w:r>
      </w:del>
      <w:del w:id="188" w:author="Tom Booker" w:date="2021-06-04T14:51:00Z">
        <w:r w:rsidR="00F404C7" w:rsidDel="00A1039C">
          <w:rPr>
            <w:rFonts w:ascii="Arial" w:hAnsi="Arial" w:cs="Arial"/>
          </w:rPr>
          <w:delText xml:space="preserve">with </w:delText>
        </w:r>
      </w:del>
      <w:del w:id="189" w:author="Tom Booker" w:date="2021-06-04T16:20:00Z">
        <w:r w:rsidR="006E24ED" w:rsidDel="00CD5A29">
          <w:rPr>
            <w:rFonts w:ascii="Arial" w:hAnsi="Arial" w:cs="Arial"/>
          </w:rPr>
          <w:delText xml:space="preserve">alleles that affect the phenotype, we calculated the additive phenotypic contribution across all individuals in the population. </w:delText>
        </w:r>
      </w:del>
      <w:r w:rsidR="006E24ED">
        <w:rPr>
          <w:rFonts w:ascii="Arial" w:hAnsi="Arial" w:cs="Arial"/>
        </w:rPr>
        <w:t xml:space="preserve">Our measure of local adaptation </w:t>
      </w:r>
      <w:ins w:id="190" w:author="Tom Booker" w:date="2021-06-04T14:48:00Z">
        <w:r w:rsidR="00BC0F26">
          <w:rPr>
            <w:rFonts w:ascii="Arial" w:hAnsi="Arial" w:cs="Arial"/>
          </w:rPr>
          <w:t xml:space="preserve">for each gene </w:t>
        </w:r>
      </w:ins>
      <w:r w:rsidR="006E24ED">
        <w:rPr>
          <w:rFonts w:ascii="Arial" w:hAnsi="Arial" w:cs="Arial"/>
        </w:rPr>
        <w:t xml:space="preserve">was </w:t>
      </w:r>
      <w:r>
        <w:rPr>
          <w:rFonts w:ascii="Arial" w:hAnsi="Arial" w:cs="Arial"/>
        </w:rPr>
        <w:t>the covariance between th</w:t>
      </w:r>
      <w:ins w:id="191" w:author="Tom Booker" w:date="2021-06-04T16:21:00Z">
        <w:r w:rsidR="00CD5A29">
          <w:rPr>
            <w:rFonts w:ascii="Arial" w:hAnsi="Arial" w:cs="Arial"/>
          </w:rPr>
          <w:t>at</w:t>
        </w:r>
      </w:ins>
      <w:del w:id="192" w:author="Tom Booker" w:date="2021-06-04T16:21:00Z">
        <w:r w:rsidDel="00CD5A29">
          <w:rPr>
            <w:rFonts w:ascii="Arial" w:hAnsi="Arial" w:cs="Arial"/>
          </w:rPr>
          <w:delText>e</w:delText>
        </w:r>
      </w:del>
      <w:r>
        <w:rPr>
          <w:rFonts w:ascii="Arial" w:hAnsi="Arial" w:cs="Arial"/>
        </w:rPr>
        <w:t xml:space="preserve"> </w:t>
      </w:r>
      <w:ins w:id="193" w:author="Tom Booker" w:date="2021-06-04T16:16:00Z">
        <w:r w:rsidR="00D941C7">
          <w:rPr>
            <w:rFonts w:ascii="Arial" w:hAnsi="Arial" w:cs="Arial"/>
          </w:rPr>
          <w:t xml:space="preserve">average </w:t>
        </w:r>
      </w:ins>
      <w:r>
        <w:rPr>
          <w:rFonts w:ascii="Arial" w:hAnsi="Arial" w:cs="Arial"/>
        </w:rPr>
        <w:t xml:space="preserve">additive phenotypic </w:t>
      </w:r>
      <w:del w:id="194" w:author="Tom Booker" w:date="2021-06-04T16:16:00Z">
        <w:r w:rsidDel="00B52E8F">
          <w:rPr>
            <w:rFonts w:ascii="Arial" w:hAnsi="Arial" w:cs="Arial"/>
          </w:rPr>
          <w:delText xml:space="preserve">contribution </w:delText>
        </w:r>
      </w:del>
      <w:ins w:id="195" w:author="Tom Booker" w:date="2021-06-04T16:16:00Z">
        <w:r w:rsidR="00B52E8F">
          <w:rPr>
            <w:rFonts w:ascii="Arial" w:hAnsi="Arial" w:cs="Arial"/>
          </w:rPr>
          <w:t>effect</w:t>
        </w:r>
      </w:ins>
      <w:del w:id="196" w:author="Tom Booker" w:date="2021-06-04T16:22:00Z">
        <w:r w:rsidDel="00EA0682">
          <w:rPr>
            <w:rFonts w:ascii="Arial" w:hAnsi="Arial" w:cs="Arial"/>
          </w:rPr>
          <w:delText>of a gene</w:delText>
        </w:r>
      </w:del>
      <w:r>
        <w:rPr>
          <w:rFonts w:ascii="Arial" w:hAnsi="Arial" w:cs="Arial"/>
        </w:rPr>
        <w:t xml:space="preserve"> and environmental variation</w:t>
      </w:r>
      <w:r w:rsidR="006E24ED">
        <w:rPr>
          <w:rFonts w:ascii="Arial" w:hAnsi="Arial" w:cs="Arial"/>
        </w:rPr>
        <w:t xml:space="preserve"> (we </w:t>
      </w:r>
      <w:r w:rsidR="00647B66">
        <w:rPr>
          <w:rFonts w:ascii="Arial" w:hAnsi="Arial" w:cs="Arial"/>
        </w:rPr>
        <w:t>refer to this as</w:t>
      </w:r>
      <w:r w:rsidR="00647B66" w:rsidRPr="00647B66">
        <w:rPr>
          <w:rFonts w:ascii="Arial" w:hAnsi="Arial" w:cs="Arial"/>
          <w:i/>
          <w:iCs/>
        </w:rPr>
        <w:t xml:space="preserve"> Cov(Phen, Env</w:t>
      </w:r>
      <w:r w:rsidR="00647B66">
        <w:rPr>
          <w:rFonts w:ascii="Arial" w:hAnsi="Arial" w:cs="Arial"/>
        </w:rPr>
        <w:t>)</w:t>
      </w:r>
      <w:r w:rsidR="006E24ED">
        <w:rPr>
          <w:rFonts w:ascii="Arial" w:hAnsi="Arial" w:cs="Arial"/>
        </w:rPr>
        <w:t>)</w:t>
      </w:r>
      <w:ins w:id="197" w:author="Tom Booker" w:date="2021-06-04T16:21:00Z">
        <w:r w:rsidR="00CD5A29">
          <w:rPr>
            <w:rFonts w:ascii="Arial" w:hAnsi="Arial" w:cs="Arial"/>
          </w:rPr>
          <w:t>.</w:t>
        </w:r>
      </w:ins>
      <w:ins w:id="198" w:author="Samuel Yeaman" w:date="2021-06-02T10:30:00Z">
        <w:del w:id="199" w:author="Tom Booker" w:date="2021-06-04T16:21:00Z">
          <w:r w:rsidR="00B04BA6" w:rsidDel="00CD5A29">
            <w:rPr>
              <w:rFonts w:ascii="Arial" w:hAnsi="Arial" w:cs="Arial"/>
            </w:rPr>
            <w:delText>,</w:delText>
          </w:r>
          <w:r w:rsidR="00B04BA6" w:rsidDel="0014521C">
            <w:rPr>
              <w:rFonts w:ascii="Arial" w:hAnsi="Arial" w:cs="Arial"/>
            </w:rPr>
            <w:delText xml:space="preserve"> </w:delText>
          </w:r>
          <w:commentRangeStart w:id="200"/>
          <w:commentRangeStart w:id="201"/>
          <w:r w:rsidR="00B04BA6" w:rsidDel="0014521C">
            <w:rPr>
              <w:rFonts w:ascii="Arial" w:hAnsi="Arial" w:cs="Arial"/>
            </w:rPr>
            <w:delText>which</w:delText>
          </w:r>
        </w:del>
        <w:r w:rsidR="00B04BA6">
          <w:rPr>
            <w:rFonts w:ascii="Arial" w:hAnsi="Arial" w:cs="Arial"/>
          </w:rPr>
          <w:t xml:space="preserve"> </w:t>
        </w:r>
        <w:del w:id="202" w:author="Tom Booker" w:date="2021-06-04T16:21:00Z">
          <w:r w:rsidR="00B04BA6" w:rsidDel="0014521C">
            <w:rPr>
              <w:rFonts w:ascii="Arial" w:hAnsi="Arial" w:cs="Arial"/>
            </w:rPr>
            <w:delText>was summed across all variant sites in each gene</w:delText>
          </w:r>
        </w:del>
      </w:ins>
      <w:commentRangeEnd w:id="200"/>
      <w:ins w:id="203" w:author="Samuel Yeaman" w:date="2021-06-02T10:31:00Z">
        <w:r w:rsidR="00B04BA6">
          <w:rPr>
            <w:rStyle w:val="CommentReference"/>
          </w:rPr>
          <w:commentReference w:id="200"/>
        </w:r>
      </w:ins>
      <w:commentRangeEnd w:id="201"/>
      <w:r w:rsidR="00775411">
        <w:rPr>
          <w:rStyle w:val="CommentReference"/>
        </w:rPr>
        <w:commentReference w:id="201"/>
      </w:r>
      <w:del w:id="204" w:author="Tom Booker" w:date="2021-06-04T16:21:00Z">
        <w:r w:rsidR="00647B66" w:rsidDel="0014521C">
          <w:rPr>
            <w:rFonts w:ascii="Arial" w:hAnsi="Arial" w:cs="Arial"/>
          </w:rPr>
          <w:delText>.</w:delText>
        </w:r>
      </w:del>
      <w:del w:id="205" w:author="Tom Booker" w:date="2021-06-04T16:22:00Z">
        <w:r w:rsidR="00647B66" w:rsidDel="00EA0682">
          <w:rPr>
            <w:rFonts w:ascii="Arial" w:hAnsi="Arial" w:cs="Arial"/>
          </w:rPr>
          <w:delText xml:space="preserve"> </w:delText>
        </w:r>
      </w:del>
    </w:p>
    <w:p w14:paraId="23567CD3" w14:textId="1C80B4A3" w:rsidR="00B64FAE" w:rsidRPr="00F8653A" w:rsidRDefault="00B04BA6" w:rsidP="00AD68E8">
      <w:pPr>
        <w:rPr>
          <w:rFonts w:ascii="Arial" w:hAnsi="Arial" w:cs="Arial"/>
        </w:rPr>
      </w:pPr>
      <w:ins w:id="206" w:author="Samuel Yeaman" w:date="2021-06-02T10:31:00Z">
        <w:r>
          <w:rPr>
            <w:rFonts w:ascii="Arial" w:hAnsi="Arial" w:cs="Arial"/>
          </w:rPr>
          <w:t xml:space="preserve">For </w:t>
        </w:r>
      </w:ins>
      <w:ins w:id="207" w:author="Samuel Yeaman" w:date="2021-06-02T10:33:00Z">
        <w:r>
          <w:rPr>
            <w:rFonts w:ascii="Arial" w:hAnsi="Arial" w:cs="Arial"/>
          </w:rPr>
          <w:t>both</w:t>
        </w:r>
      </w:ins>
      <w:ins w:id="208" w:author="Samuel Yeaman" w:date="2021-06-02T10:31:00Z">
        <w:r>
          <w:rPr>
            <w:rFonts w:ascii="Arial" w:hAnsi="Arial" w:cs="Arial"/>
          </w:rPr>
          <w:t xml:space="preserve"> selection regime</w:t>
        </w:r>
      </w:ins>
      <w:ins w:id="209" w:author="Samuel Yeaman" w:date="2021-06-02T10:33:00Z">
        <w:r>
          <w:rPr>
            <w:rFonts w:ascii="Arial" w:hAnsi="Arial" w:cs="Arial"/>
          </w:rPr>
          <w:t>s</w:t>
        </w:r>
      </w:ins>
      <w:ins w:id="210" w:author="Samuel Yeaman" w:date="2021-06-02T10:31:00Z">
        <w:r>
          <w:rPr>
            <w:rFonts w:ascii="Arial" w:hAnsi="Arial" w:cs="Arial"/>
          </w:rPr>
          <w:t xml:space="preserve">, </w:t>
        </w:r>
      </w:ins>
      <w:del w:id="211" w:author="Samuel Yeaman" w:date="2021-06-02T10:31:00Z">
        <w:r w:rsidR="00B64FAE" w:rsidRPr="008D6827" w:rsidDel="00B04BA6">
          <w:rPr>
            <w:rFonts w:ascii="Arial" w:hAnsi="Arial" w:cs="Arial"/>
          </w:rPr>
          <w:delText xml:space="preserve">Simulated </w:delText>
        </w:r>
        <w:r w:rsidR="00B64FAE" w:rsidRPr="00F8585A" w:rsidDel="00B04BA6">
          <w:rPr>
            <w:rFonts w:ascii="Arial" w:hAnsi="Arial" w:cs="Arial"/>
          </w:rPr>
          <w:delText xml:space="preserve">populations exhibited local adaptation to the maps of environmental variation that we implemented. </w:delText>
        </w:r>
      </w:del>
      <w:ins w:id="212" w:author="Samuel Yeaman" w:date="2021-06-02T10:32:00Z">
        <w:r>
          <w:rPr>
            <w:rFonts w:ascii="Arial" w:hAnsi="Arial" w:cs="Arial"/>
          </w:rPr>
          <w:t>w</w:t>
        </w:r>
      </w:ins>
      <w:del w:id="213" w:author="Samuel Yeaman" w:date="2021-06-02T10:31:00Z">
        <w:r w:rsidR="00C35C95" w:rsidRPr="00F8585A" w:rsidDel="00B04BA6">
          <w:rPr>
            <w:rFonts w:ascii="Arial" w:hAnsi="Arial" w:cs="Arial"/>
          </w:rPr>
          <w:delText>W</w:delText>
        </w:r>
      </w:del>
      <w:r w:rsidR="00C35C95" w:rsidRPr="00F8585A">
        <w:rPr>
          <w:rFonts w:ascii="Arial" w:hAnsi="Arial" w:cs="Arial"/>
        </w:rPr>
        <w:t xml:space="preserve">e defined locally </w:t>
      </w:r>
      <w:del w:id="214" w:author="Samuel Yeaman" w:date="2021-06-02T10:32:00Z">
        <w:r w:rsidR="00C35C95" w:rsidRPr="00F8585A" w:rsidDel="00B04BA6">
          <w:rPr>
            <w:rFonts w:ascii="Arial" w:hAnsi="Arial" w:cs="Arial"/>
          </w:rPr>
          <w:delText xml:space="preserve">adaptive </w:delText>
        </w:r>
      </w:del>
      <w:del w:id="215" w:author="Samuel Yeaman" w:date="2021-06-02T10:29:00Z">
        <w:r w:rsidR="00C35C95" w:rsidRPr="00F8585A" w:rsidDel="00B04BA6">
          <w:rPr>
            <w:rFonts w:ascii="Arial" w:hAnsi="Arial" w:cs="Arial"/>
          </w:rPr>
          <w:delText xml:space="preserve">genes </w:delText>
        </w:r>
      </w:del>
      <w:ins w:id="216" w:author="Samuel Yeaman" w:date="2021-06-02T10:32:00Z">
        <w:r>
          <w:rPr>
            <w:rFonts w:ascii="Arial" w:hAnsi="Arial" w:cs="Arial"/>
          </w:rPr>
          <w:t>adapted genes</w:t>
        </w:r>
      </w:ins>
      <w:ins w:id="217" w:author="Samuel Yeaman" w:date="2021-06-02T10:29:00Z">
        <w:r w:rsidRPr="00F8585A">
          <w:rPr>
            <w:rFonts w:ascii="Arial" w:hAnsi="Arial" w:cs="Arial"/>
          </w:rPr>
          <w:t xml:space="preserve"> </w:t>
        </w:r>
      </w:ins>
      <w:r w:rsidR="00C35C95" w:rsidRPr="00F8585A">
        <w:rPr>
          <w:rFonts w:ascii="Arial" w:hAnsi="Arial" w:cs="Arial"/>
        </w:rPr>
        <w:t>as those with a</w:t>
      </w:r>
      <w:r w:rsidR="00471811">
        <w:rPr>
          <w:rFonts w:ascii="Arial" w:hAnsi="Arial" w:cs="Arial"/>
        </w:rPr>
        <w:t xml:space="preserve"> </w:t>
      </w:r>
      <w:commentRangeStart w:id="218"/>
      <w:commentRangeStart w:id="219"/>
      <w:r w:rsidR="00C35C95" w:rsidRPr="00F8585A">
        <w:rPr>
          <w:rFonts w:ascii="Arial" w:hAnsi="Arial" w:cs="Arial"/>
        </w:rPr>
        <w:t xml:space="preserve">covariance between </w:t>
      </w:r>
      <w:ins w:id="220" w:author="Samuel Yeaman" w:date="2021-06-02T10:33:00Z">
        <w:r>
          <w:rPr>
            <w:rFonts w:ascii="Arial" w:hAnsi="Arial" w:cs="Arial"/>
          </w:rPr>
          <w:t>environment and allelic effect (</w:t>
        </w:r>
      </w:ins>
      <w:ins w:id="221" w:author="Tom Booker" w:date="2021-06-04T14:49:00Z">
        <w:r w:rsidR="00775411">
          <w:rPr>
            <w:rFonts w:ascii="Arial" w:hAnsi="Arial" w:cs="Arial"/>
          </w:rPr>
          <w:t xml:space="preserve">in </w:t>
        </w:r>
      </w:ins>
      <w:ins w:id="222" w:author="Samuel Yeaman" w:date="2021-06-02T10:33:00Z">
        <w:del w:id="223" w:author="Tom Booker" w:date="2021-06-04T14:49:00Z">
          <w:r w:rsidDel="00775411">
            <w:rPr>
              <w:rFonts w:ascii="Arial" w:hAnsi="Arial" w:cs="Arial"/>
            </w:rPr>
            <w:delText xml:space="preserve">either </w:delText>
          </w:r>
        </w:del>
      </w:ins>
      <w:r w:rsidR="00C35C95" w:rsidRPr="00F8585A">
        <w:rPr>
          <w:rFonts w:ascii="Arial" w:hAnsi="Arial" w:cs="Arial"/>
        </w:rPr>
        <w:t xml:space="preserve">fitness </w:t>
      </w:r>
      <w:del w:id="224" w:author="Samuel Yeaman" w:date="2021-06-02T10:29:00Z">
        <w:r w:rsidR="00565E66" w:rsidDel="00B04BA6">
          <w:rPr>
            <w:rFonts w:ascii="Arial" w:hAnsi="Arial" w:cs="Arial"/>
          </w:rPr>
          <w:delText>(</w:delText>
        </w:r>
      </w:del>
      <w:r w:rsidR="00565E66">
        <w:rPr>
          <w:rFonts w:ascii="Arial" w:hAnsi="Arial" w:cs="Arial"/>
        </w:rPr>
        <w:t>or phenotyp</w:t>
      </w:r>
      <w:ins w:id="225" w:author="Samuel Yeaman" w:date="2021-06-02T10:29:00Z">
        <w:r>
          <w:rPr>
            <w:rFonts w:ascii="Arial" w:hAnsi="Arial" w:cs="Arial"/>
          </w:rPr>
          <w:t>ic</w:t>
        </w:r>
      </w:ins>
      <w:ins w:id="226" w:author="Tom Booker" w:date="2021-06-04T14:49:00Z">
        <w:r w:rsidR="00775411">
          <w:rPr>
            <w:rFonts w:ascii="Arial" w:hAnsi="Arial" w:cs="Arial"/>
          </w:rPr>
          <w:t xml:space="preserve"> terms</w:t>
        </w:r>
      </w:ins>
      <w:ins w:id="227" w:author="Samuel Yeaman" w:date="2021-06-02T10:33:00Z">
        <w:r>
          <w:rPr>
            <w:rFonts w:ascii="Arial" w:hAnsi="Arial" w:cs="Arial"/>
          </w:rPr>
          <w:t>)</w:t>
        </w:r>
      </w:ins>
      <w:del w:id="228" w:author="Samuel Yeaman" w:date="2021-06-02T10:29:00Z">
        <w:r w:rsidR="00565E66" w:rsidDel="00B04BA6">
          <w:rPr>
            <w:rFonts w:ascii="Arial" w:hAnsi="Arial" w:cs="Arial"/>
          </w:rPr>
          <w:delText>e)</w:delText>
        </w:r>
      </w:del>
      <w:r w:rsidR="00565E66">
        <w:rPr>
          <w:rFonts w:ascii="Arial" w:hAnsi="Arial" w:cs="Arial"/>
        </w:rPr>
        <w:t xml:space="preserve"> </w:t>
      </w:r>
      <w:del w:id="229" w:author="Samuel Yeaman" w:date="2021-06-02T10:33:00Z">
        <w:r w:rsidR="00C35C95" w:rsidRPr="00F8585A" w:rsidDel="00B04BA6">
          <w:rPr>
            <w:rFonts w:ascii="Arial" w:hAnsi="Arial" w:cs="Arial"/>
          </w:rPr>
          <w:delText>and environment</w:delText>
        </w:r>
        <w:commentRangeEnd w:id="218"/>
        <w:r w:rsidR="00F404C7" w:rsidDel="00B04BA6">
          <w:rPr>
            <w:rStyle w:val="CommentReference"/>
          </w:rPr>
          <w:commentReference w:id="218"/>
        </w:r>
        <w:commentRangeEnd w:id="219"/>
        <w:r w:rsidR="00B832F0" w:rsidDel="00B04BA6">
          <w:rPr>
            <w:rStyle w:val="CommentReference"/>
          </w:rPr>
          <w:commentReference w:id="219"/>
        </w:r>
        <w:r w:rsidR="00C35C95" w:rsidRPr="00F8585A" w:rsidDel="00B04BA6">
          <w:rPr>
            <w:rFonts w:ascii="Arial" w:hAnsi="Arial" w:cs="Arial"/>
          </w:rPr>
          <w:delText xml:space="preserve"> </w:delText>
        </w:r>
      </w:del>
      <w:r w:rsidR="00C35C95" w:rsidRPr="00F8585A">
        <w:rPr>
          <w:rFonts w:ascii="Arial" w:hAnsi="Arial" w:cs="Arial"/>
        </w:rPr>
        <w:t xml:space="preserve">greater </w:t>
      </w:r>
      <w:commentRangeStart w:id="230"/>
      <w:commentRangeStart w:id="231"/>
      <w:r w:rsidR="00C35C95" w:rsidRPr="00F8585A">
        <w:rPr>
          <w:rFonts w:ascii="Arial" w:hAnsi="Arial" w:cs="Arial"/>
        </w:rPr>
        <w:t>than 0</w:t>
      </w:r>
      <w:r w:rsidR="00C35C95" w:rsidRPr="00067AA3">
        <w:rPr>
          <w:rFonts w:ascii="Arial" w:hAnsi="Arial" w:cs="Arial"/>
        </w:rPr>
        <w:t>.005.</w:t>
      </w:r>
      <w:commentRangeEnd w:id="230"/>
      <w:r w:rsidR="00C35C95" w:rsidRPr="00067AA3">
        <w:rPr>
          <w:rStyle w:val="CommentReference"/>
          <w:rFonts w:ascii="Arial" w:hAnsi="Arial" w:cs="Arial"/>
        </w:rPr>
        <w:commentReference w:id="230"/>
      </w:r>
      <w:commentRangeEnd w:id="231"/>
      <w:r w:rsidR="00C35C95" w:rsidRPr="00067AA3">
        <w:rPr>
          <w:rStyle w:val="CommentReference"/>
          <w:rFonts w:ascii="Arial" w:hAnsi="Arial" w:cs="Arial"/>
        </w:rPr>
        <w:commentReference w:id="231"/>
      </w:r>
      <w:r w:rsidR="00C60ACF">
        <w:rPr>
          <w:rFonts w:ascii="Arial" w:hAnsi="Arial" w:cs="Arial"/>
        </w:rPr>
        <w:t xml:space="preserve"> </w:t>
      </w:r>
      <w:r w:rsidR="00B64FAE" w:rsidRPr="008D6827">
        <w:rPr>
          <w:rFonts w:ascii="Arial" w:hAnsi="Arial" w:cs="Arial"/>
        </w:rPr>
        <w:t xml:space="preserve">When assuming directional selection, an average of 6.35, 6.50 and 5.80 genes (out of 12) contained genetic variants that established and contributed to local adaptation for the </w:t>
      </w:r>
      <w:r w:rsidR="00B64FAE" w:rsidRPr="00070374">
        <w:rPr>
          <w:rFonts w:ascii="Arial" w:hAnsi="Arial" w:cs="Arial"/>
          <w:i/>
          <w:iCs/>
          <w:rPrChange w:id="232" w:author="Tom Booker" w:date="2021-06-06T10:01:00Z">
            <w:rPr>
              <w:rFonts w:ascii="Arial" w:hAnsi="Arial" w:cs="Arial"/>
            </w:rPr>
          </w:rPrChange>
        </w:rPr>
        <w:t>BC</w:t>
      </w:r>
      <w:r w:rsidR="00B64FAE" w:rsidRPr="008D6827">
        <w:rPr>
          <w:rFonts w:ascii="Arial" w:hAnsi="Arial" w:cs="Arial"/>
        </w:rPr>
        <w:t xml:space="preserve"> </w:t>
      </w:r>
      <w:r w:rsidR="00B64FAE" w:rsidRPr="00070374">
        <w:rPr>
          <w:rFonts w:ascii="Arial" w:hAnsi="Arial" w:cs="Arial"/>
          <w:i/>
          <w:iCs/>
          <w:rPrChange w:id="233" w:author="Tom Booker" w:date="2021-06-06T10:01:00Z">
            <w:rPr>
              <w:rFonts w:ascii="Arial" w:hAnsi="Arial" w:cs="Arial"/>
            </w:rPr>
          </w:rPrChange>
        </w:rPr>
        <w:t>map</w:t>
      </w:r>
      <w:r w:rsidR="00B64FAE" w:rsidRPr="008D6827">
        <w:rPr>
          <w:rFonts w:ascii="Arial" w:hAnsi="Arial" w:cs="Arial"/>
        </w:rPr>
        <w:t>, the Gradient map and the Truncated map, respectively. In our simulations assuming stabilizing selection, individuals’ and population mean phenotypes closely matched the phenotypic optima of their local environment (Figure</w:t>
      </w:r>
      <w:r w:rsidR="00E46E37">
        <w:rPr>
          <w:rFonts w:ascii="Arial" w:hAnsi="Arial" w:cs="Arial"/>
        </w:rPr>
        <w:t xml:space="preserve"> S2</w:t>
      </w:r>
      <w:r w:rsidR="00B64FAE" w:rsidRPr="008D6827">
        <w:rPr>
          <w:rFonts w:ascii="Arial" w:hAnsi="Arial" w:cs="Arial"/>
        </w:rPr>
        <w:t xml:space="preserve">). The average numbers of genes contributing to local adaptation in individual replicates in these simulations were 7.15, 6.45 and 5.35 for the </w:t>
      </w:r>
      <w:r w:rsidR="00B64FAE" w:rsidRPr="00070374">
        <w:rPr>
          <w:rFonts w:ascii="Arial" w:hAnsi="Arial" w:cs="Arial"/>
          <w:i/>
          <w:iCs/>
          <w:rPrChange w:id="234" w:author="Tom Booker" w:date="2021-06-06T10:01:00Z">
            <w:rPr>
              <w:rFonts w:ascii="Arial" w:hAnsi="Arial" w:cs="Arial"/>
            </w:rPr>
          </w:rPrChange>
        </w:rPr>
        <w:t>BC</w:t>
      </w:r>
      <w:r w:rsidR="00B64FAE" w:rsidRPr="008D6827">
        <w:rPr>
          <w:rFonts w:ascii="Arial" w:hAnsi="Arial" w:cs="Arial"/>
        </w:rPr>
        <w:t xml:space="preserve"> </w:t>
      </w:r>
      <w:r w:rsidR="00B64FAE" w:rsidRPr="00070374">
        <w:rPr>
          <w:rFonts w:ascii="Arial" w:hAnsi="Arial" w:cs="Arial"/>
          <w:i/>
          <w:iCs/>
          <w:rPrChange w:id="235" w:author="Tom Booker" w:date="2021-06-06T10:01:00Z">
            <w:rPr>
              <w:rFonts w:ascii="Arial" w:hAnsi="Arial" w:cs="Arial"/>
            </w:rPr>
          </w:rPrChange>
        </w:rPr>
        <w:t>map</w:t>
      </w:r>
      <w:r w:rsidR="00B64FAE" w:rsidRPr="008D6827">
        <w:rPr>
          <w:rFonts w:ascii="Arial" w:hAnsi="Arial" w:cs="Arial"/>
        </w:rPr>
        <w:t>, the Gradient map and the Truncated map, respectively.</w:t>
      </w:r>
      <w:r w:rsidR="003570CB">
        <w:rPr>
          <w:rFonts w:ascii="Arial" w:hAnsi="Arial" w:cs="Arial"/>
        </w:rPr>
        <w:t xml:space="preserve"> However, when analyzing stabilizing selection simulations, we calculated the proportion of the total </w:t>
      </w:r>
      <w:r w:rsidR="003570CB" w:rsidRPr="006379E9">
        <w:rPr>
          <w:rFonts w:ascii="Arial" w:hAnsi="Arial" w:cs="Arial"/>
          <w:i/>
          <w:iCs/>
        </w:rPr>
        <w:t xml:space="preserve">Cov(Phen, env) </w:t>
      </w:r>
      <w:r w:rsidR="003570CB">
        <w:rPr>
          <w:rFonts w:ascii="Arial" w:hAnsi="Arial" w:cs="Arial"/>
        </w:rPr>
        <w:t>explained by a particular set of genes</w:t>
      </w:r>
      <w:r w:rsidR="003570CB" w:rsidRPr="008D6827">
        <w:rPr>
          <w:rFonts w:ascii="Arial" w:hAnsi="Arial" w:cs="Arial"/>
        </w:rPr>
        <w:t xml:space="preserve"> </w:t>
      </w:r>
      <w:r w:rsidR="003570CB">
        <w:rPr>
          <w:rFonts w:ascii="Arial" w:hAnsi="Arial" w:cs="Arial"/>
        </w:rPr>
        <w:t>rather the number of true positives</w:t>
      </w:r>
      <w:r w:rsidR="00C912D7">
        <w:rPr>
          <w:rFonts w:ascii="Arial" w:hAnsi="Arial" w:cs="Arial"/>
        </w:rPr>
        <w:t>.</w:t>
      </w:r>
    </w:p>
    <w:p w14:paraId="46BB0D6B" w14:textId="77777777" w:rsidR="000B456F" w:rsidRPr="00F8653A" w:rsidRDefault="0032250D" w:rsidP="00AD68E8">
      <w:pPr>
        <w:pStyle w:val="Heading2"/>
        <w:rPr>
          <w:rFonts w:ascii="Arial" w:hAnsi="Arial" w:cs="Arial"/>
        </w:rPr>
      </w:pPr>
      <w:bookmarkStart w:id="236" w:name="analysis-of-simulation-data"/>
      <w:r w:rsidRPr="00F8653A">
        <w:rPr>
          <w:rFonts w:ascii="Arial" w:hAnsi="Arial" w:cs="Arial"/>
        </w:rPr>
        <w:t>Analysis of simulation data</w:t>
      </w:r>
      <w:bookmarkEnd w:id="236"/>
    </w:p>
    <w:p w14:paraId="06B8C551" w14:textId="7FB6C4F5" w:rsidR="00824F90" w:rsidDel="00B04BA6" w:rsidRDefault="0032250D" w:rsidP="00AD68E8">
      <w:pPr>
        <w:rPr>
          <w:del w:id="237" w:author="Samuel Yeaman" w:date="2021-06-02T10:38:00Z"/>
          <w:rFonts w:ascii="Arial" w:hAnsi="Arial" w:cs="Arial"/>
        </w:rPr>
      </w:pPr>
      <w:r w:rsidRPr="002933A1">
        <w:rPr>
          <w:rFonts w:ascii="Arial" w:hAnsi="Arial" w:cs="Arial"/>
        </w:rPr>
        <w:t xml:space="preserve">We performed GEA on our simulated data using either Kendall’s </w:t>
      </w:r>
      <m:oMath>
        <m:r>
          <w:rPr>
            <w:rFonts w:ascii="Cambria Math" w:hAnsi="Cambria Math" w:cs="Arial"/>
          </w:rPr>
          <m:t>τ</m:t>
        </m:r>
      </m:oMath>
      <w:ins w:id="238" w:author="Samuel Yeaman" w:date="2021-06-02T10:45:00Z">
        <w:r w:rsidR="00B04BA6">
          <w:rPr>
            <w:rFonts w:ascii="Arial" w:eastAsiaTheme="minorEastAsia" w:hAnsi="Arial" w:cs="Arial"/>
          </w:rPr>
          <w:t>-b (</w:t>
        </w:r>
        <w:del w:id="239" w:author="Tom Booker" w:date="2021-06-03T09:10:00Z">
          <w:r w:rsidR="00B04BA6" w:rsidDel="009D150E">
            <w:rPr>
              <w:rFonts w:ascii="Arial" w:eastAsiaTheme="minorEastAsia" w:hAnsi="Arial" w:cs="Arial"/>
            </w:rPr>
            <w:delText>herereafter</w:delText>
          </w:r>
        </w:del>
      </w:ins>
      <w:ins w:id="240" w:author="Tom Booker" w:date="2021-06-03T09:10:00Z">
        <w:r w:rsidR="009D150E">
          <w:rPr>
            <w:rFonts w:ascii="Arial" w:eastAsiaTheme="minorEastAsia" w:hAnsi="Arial" w:cs="Arial"/>
          </w:rPr>
          <w:t>hereafter</w:t>
        </w:r>
      </w:ins>
      <w:ins w:id="241" w:author="Samuel Yeaman" w:date="2021-06-02T10:45:00Z">
        <w:r w:rsidR="00B04BA6">
          <w:rPr>
            <w:rFonts w:ascii="Arial" w:eastAsiaTheme="minorEastAsia" w:hAnsi="Arial" w:cs="Arial"/>
          </w:rPr>
          <w:t xml:space="preserve"> Kendall’s </w:t>
        </w:r>
      </w:ins>
      <m:oMath>
        <m:r>
          <w:ins w:id="242" w:author="Samuel Yeaman" w:date="2021-06-02T10:45:00Z">
            <w:rPr>
              <w:rFonts w:ascii="Cambria Math" w:hAnsi="Cambria Math" w:cs="Arial"/>
            </w:rPr>
            <m:t>τ)</m:t>
          </w:ins>
        </m:r>
      </m:oMath>
      <w:r w:rsidRPr="002933A1">
        <w:rPr>
          <w:rFonts w:ascii="Arial" w:hAnsi="Arial" w:cs="Arial"/>
        </w:rPr>
        <w:t xml:space="preserve">, a rank correlation that does not model population structure, or </w:t>
      </w:r>
      <w:r w:rsidRPr="002933A1">
        <w:rPr>
          <w:rFonts w:ascii="Arial" w:hAnsi="Arial" w:cs="Arial"/>
          <w:i/>
        </w:rPr>
        <w:t>BayPass</w:t>
      </w:r>
      <w:r w:rsidRPr="002933A1">
        <w:rPr>
          <w:rFonts w:ascii="Arial" w:hAnsi="Arial" w:cs="Arial"/>
        </w:rPr>
        <w:t xml:space="preserve">, </w:t>
      </w:r>
      <w:del w:id="243" w:author="Samuel Yeaman" w:date="2021-06-02T10:38:00Z">
        <w:r w:rsidRPr="002933A1" w:rsidDel="00B04BA6">
          <w:rPr>
            <w:rFonts w:ascii="Arial" w:hAnsi="Arial" w:cs="Arial"/>
          </w:rPr>
          <w:delText xml:space="preserve">a commonly used package for estimating correlations between allele frequencies and environments </w:delText>
        </w:r>
      </w:del>
      <w:r w:rsidR="005C7940">
        <w:rPr>
          <w:rFonts w:ascii="Arial" w:hAnsi="Arial" w:cs="Arial"/>
        </w:rPr>
        <w:t>which</w:t>
      </w:r>
      <w:r w:rsidR="005C7940" w:rsidRPr="002933A1">
        <w:rPr>
          <w:rFonts w:ascii="Arial" w:hAnsi="Arial" w:cs="Arial"/>
        </w:rPr>
        <w:t xml:space="preserve"> </w:t>
      </w:r>
      <w:r w:rsidRPr="002933A1">
        <w:rPr>
          <w:rFonts w:ascii="Arial" w:hAnsi="Arial" w:cs="Arial"/>
        </w:rPr>
        <w:t>correct</w:t>
      </w:r>
      <w:r w:rsidR="005C7940">
        <w:rPr>
          <w:rFonts w:ascii="Arial" w:hAnsi="Arial" w:cs="Arial"/>
        </w:rPr>
        <w:t>s</w:t>
      </w:r>
      <w:r w:rsidRPr="002933A1">
        <w:rPr>
          <w:rFonts w:ascii="Arial" w:hAnsi="Arial" w:cs="Arial"/>
        </w:rPr>
        <w:t xml:space="preserve"> for a population covariance matrix (Gautier 2015). For all analyses, except where specified, we </w:t>
      </w:r>
      <w:r w:rsidR="00890A6E" w:rsidRPr="002933A1">
        <w:rPr>
          <w:rFonts w:ascii="Arial" w:hAnsi="Arial" w:cs="Arial"/>
        </w:rPr>
        <w:t xml:space="preserve">analyzed </w:t>
      </w:r>
      <w:r w:rsidRPr="002933A1">
        <w:rPr>
          <w:rFonts w:ascii="Arial" w:hAnsi="Arial" w:cs="Arial"/>
        </w:rPr>
        <w:t xml:space="preserve">data for </w:t>
      </w:r>
      <w:r w:rsidR="00047E4F" w:rsidRPr="002933A1">
        <w:rPr>
          <w:rFonts w:ascii="Arial" w:hAnsi="Arial" w:cs="Arial"/>
        </w:rPr>
        <w:t xml:space="preserve">a </w:t>
      </w:r>
      <w:r w:rsidRPr="002933A1">
        <w:rPr>
          <w:rFonts w:ascii="Arial" w:hAnsi="Arial" w:cs="Arial"/>
        </w:rPr>
        <w:t>set of 40 randomly selected demes and sampled 50 individuals from each to estimate allele frequencies. We sampled individuals from the same set of demes for all analyses</w:t>
      </w:r>
      <w:r w:rsidR="009030AB">
        <w:rPr>
          <w:rFonts w:ascii="Arial" w:hAnsi="Arial" w:cs="Arial"/>
        </w:rPr>
        <w:t xml:space="preserve">, </w:t>
      </w:r>
      <w:del w:id="244" w:author="Samuel Yeaman" w:date="2021-06-02T10:45:00Z">
        <w:r w:rsidR="009030AB" w:rsidDel="00B04BA6">
          <w:rPr>
            <w:rFonts w:ascii="Arial" w:hAnsi="Arial" w:cs="Arial"/>
          </w:rPr>
          <w:delText xml:space="preserve">these are </w:delText>
        </w:r>
      </w:del>
      <w:r w:rsidR="009030AB">
        <w:rPr>
          <w:rFonts w:ascii="Arial" w:hAnsi="Arial" w:cs="Arial"/>
        </w:rPr>
        <w:t xml:space="preserve">shown in </w:t>
      </w:r>
      <w:r w:rsidRPr="002933A1">
        <w:rPr>
          <w:rFonts w:ascii="Arial" w:hAnsi="Arial" w:cs="Arial"/>
        </w:rPr>
        <w:t>Figur</w:t>
      </w:r>
      <w:r w:rsidR="00B43AE5" w:rsidRPr="002933A1">
        <w:rPr>
          <w:rFonts w:ascii="Arial" w:hAnsi="Arial" w:cs="Arial"/>
        </w:rPr>
        <w:t>e S</w:t>
      </w:r>
      <w:r w:rsidR="009030AB">
        <w:rPr>
          <w:rFonts w:ascii="Arial" w:hAnsi="Arial" w:cs="Arial"/>
        </w:rPr>
        <w:t>3</w:t>
      </w:r>
      <w:r w:rsidRPr="002933A1">
        <w:rPr>
          <w:rFonts w:ascii="Arial" w:hAnsi="Arial" w:cs="Arial"/>
        </w:rPr>
        <w:t xml:space="preserve">. </w:t>
      </w:r>
      <w:r w:rsidR="00824F90" w:rsidRPr="002933A1">
        <w:rPr>
          <w:rFonts w:ascii="Arial" w:hAnsi="Arial" w:cs="Arial"/>
        </w:rPr>
        <w:t xml:space="preserve">Each simulation replicate included 1,000 genes, and after excluding alleles with a minor allele frequency less than 0.05 there was an average of 23.3 SNPs per gene. </w:t>
      </w:r>
      <w:del w:id="245" w:author="Samuel Yeaman" w:date="2021-06-02T10:38:00Z">
        <w:r w:rsidR="00824F90" w:rsidRPr="002933A1" w:rsidDel="00B04BA6">
          <w:rPr>
            <w:rFonts w:ascii="Arial" w:hAnsi="Arial" w:cs="Arial"/>
          </w:rPr>
          <w:delText xml:space="preserve"> </w:delText>
        </w:r>
      </w:del>
    </w:p>
    <w:p w14:paraId="55438CD5" w14:textId="58E5BEA8" w:rsidR="00A5623F" w:rsidRPr="00DA79EA" w:rsidRDefault="00E20037" w:rsidP="00B04BA6">
      <w:pPr>
        <w:rPr>
          <w:rFonts w:ascii="Arial" w:hAnsi="Arial" w:cs="Arial"/>
        </w:rPr>
      </w:pPr>
      <w:del w:id="246" w:author="Samuel Yeaman" w:date="2021-06-02T10:44:00Z">
        <w:r w:rsidDel="00B04BA6">
          <w:rPr>
            <w:rFonts w:ascii="Arial" w:hAnsi="Arial" w:cs="Arial"/>
          </w:rPr>
          <w:delText xml:space="preserve">We performed GEA </w:delText>
        </w:r>
        <w:r w:rsidR="005C7940" w:rsidDel="00B04BA6">
          <w:rPr>
            <w:rFonts w:ascii="Arial" w:hAnsi="Arial" w:cs="Arial"/>
          </w:rPr>
          <w:delText xml:space="preserve">for </w:delText>
        </w:r>
        <w:r w:rsidDel="00B04BA6">
          <w:rPr>
            <w:rFonts w:ascii="Arial" w:hAnsi="Arial" w:cs="Arial"/>
          </w:rPr>
          <w:delText xml:space="preserve">individual SNPs </w:delText>
        </w:r>
        <w:r w:rsidR="005C7940" w:rsidDel="00B04BA6">
          <w:rPr>
            <w:rFonts w:ascii="Arial" w:hAnsi="Arial" w:cs="Arial"/>
          </w:rPr>
          <w:delText xml:space="preserve">from </w:delText>
        </w:r>
        <w:r w:rsidDel="00B04BA6">
          <w:rPr>
            <w:rFonts w:ascii="Arial" w:hAnsi="Arial" w:cs="Arial"/>
          </w:rPr>
          <w:delText>our simulated data using either a rank correlation that does not correct for population structure (</w:delText>
        </w:r>
        <w:r w:rsidRPr="002933A1" w:rsidDel="00B04BA6">
          <w:rPr>
            <w:rFonts w:ascii="Arial" w:hAnsi="Arial" w:cs="Arial"/>
          </w:rPr>
          <w:delText xml:space="preserve">Kendall’s </w:delText>
        </w:r>
      </w:del>
      <m:oMath>
        <m:r>
          <w:del w:id="247" w:author="Samuel Yeaman" w:date="2021-06-02T10:44:00Z">
            <w:rPr>
              <w:rFonts w:ascii="Cambria Math" w:hAnsi="Cambria Math" w:cs="Arial"/>
            </w:rPr>
            <m:t>τ</m:t>
          </w:del>
        </m:r>
      </m:oMath>
      <w:del w:id="248" w:author="Samuel Yeaman" w:date="2021-06-02T10:44:00Z">
        <w:r w:rsidRPr="002933A1" w:rsidDel="00B04BA6">
          <w:rPr>
            <w:rFonts w:ascii="Arial" w:hAnsi="Arial" w:cs="Arial"/>
          </w:rPr>
          <w:delText>-b</w:delText>
        </w:r>
        <w:r w:rsidDel="00B04BA6">
          <w:rPr>
            <w:rFonts w:ascii="Arial" w:hAnsi="Arial" w:cs="Arial"/>
          </w:rPr>
          <w:delText xml:space="preserve">, hereafter </w:delText>
        </w:r>
        <w:r w:rsidRPr="002933A1" w:rsidDel="00B04BA6">
          <w:rPr>
            <w:rFonts w:ascii="Arial" w:hAnsi="Arial" w:cs="Arial"/>
          </w:rPr>
          <w:delText xml:space="preserve">Kendall’s </w:delText>
        </w:r>
      </w:del>
      <m:oMath>
        <m:r>
          <w:del w:id="249" w:author="Samuel Yeaman" w:date="2021-06-02T10:44:00Z">
            <w:rPr>
              <w:rFonts w:ascii="Cambria Math" w:hAnsi="Cambria Math" w:cs="Arial"/>
            </w:rPr>
            <m:t>τ</m:t>
          </w:del>
        </m:r>
      </m:oMath>
      <w:del w:id="250" w:author="Samuel Yeaman" w:date="2021-06-02T10:44:00Z">
        <w:r w:rsidDel="00B04BA6">
          <w:rPr>
            <w:rFonts w:ascii="Arial" w:hAnsi="Arial" w:cs="Arial"/>
          </w:rPr>
          <w:delText>)</w:delText>
        </w:r>
        <w:r w:rsidR="004044DE" w:rsidDel="00B04BA6">
          <w:rPr>
            <w:rFonts w:ascii="Arial" w:hAnsi="Arial" w:cs="Arial"/>
          </w:rPr>
          <w:delText xml:space="preserve"> and </w:delText>
        </w:r>
        <w:r w:rsidR="004044DE" w:rsidDel="00B04BA6">
          <w:rPr>
            <w:rFonts w:ascii="Arial" w:hAnsi="Arial" w:cs="Arial"/>
            <w:i/>
            <w:iCs/>
          </w:rPr>
          <w:delText xml:space="preserve">BayPass </w:delText>
        </w:r>
        <w:r w:rsidR="004044DE" w:rsidRPr="002933A1" w:rsidDel="00B04BA6">
          <w:rPr>
            <w:rFonts w:ascii="Arial" w:hAnsi="Arial" w:cs="Arial"/>
          </w:rPr>
          <w:delText>(v2.1; Gautier 2015)</w:delText>
        </w:r>
        <w:r w:rsidR="00CF4B94" w:rsidDel="00B04BA6">
          <w:rPr>
            <w:rFonts w:ascii="Arial" w:hAnsi="Arial" w:cs="Arial"/>
          </w:rPr>
          <w:delText xml:space="preserve">. </w:delText>
        </w:r>
      </w:del>
      <w:r w:rsidR="00CF4B94">
        <w:rPr>
          <w:rFonts w:ascii="Arial" w:hAnsi="Arial" w:cs="Arial"/>
        </w:rPr>
        <w:t xml:space="preserve">We ran </w:t>
      </w:r>
      <w:r w:rsidR="00CF4B94">
        <w:rPr>
          <w:rFonts w:ascii="Arial" w:hAnsi="Arial" w:cs="Arial"/>
          <w:i/>
          <w:iCs/>
        </w:rPr>
        <w:lastRenderedPageBreak/>
        <w:t xml:space="preserve">BayPass </w:t>
      </w:r>
      <w:r w:rsidR="00CF4B94" w:rsidRPr="002933A1">
        <w:rPr>
          <w:rFonts w:ascii="Arial" w:hAnsi="Arial" w:cs="Arial"/>
        </w:rPr>
        <w:t xml:space="preserve">following the "worked example" in </w:t>
      </w:r>
      <w:r w:rsidR="00CF4B94" w:rsidRPr="00DA79EA">
        <w:rPr>
          <w:rFonts w:ascii="Arial" w:hAnsi="Arial" w:cs="Arial"/>
        </w:rPr>
        <w:t xml:space="preserve">section 5.1.2 of the manual provided with the </w:t>
      </w:r>
      <w:r w:rsidR="00C01DA4">
        <w:rPr>
          <w:rFonts w:ascii="Arial" w:hAnsi="Arial" w:cs="Arial"/>
        </w:rPr>
        <w:t>software.</w:t>
      </w:r>
    </w:p>
    <w:p w14:paraId="3076A794" w14:textId="226C0B46" w:rsidR="00903F17" w:rsidRPr="009530CD" w:rsidRDefault="0032250D" w:rsidP="00AD68E8">
      <w:pPr>
        <w:rPr>
          <w:rFonts w:ascii="Arial" w:hAnsi="Arial" w:cs="Arial"/>
        </w:rPr>
      </w:pPr>
      <w:r w:rsidRPr="00DA79EA">
        <w:rPr>
          <w:rFonts w:ascii="Arial" w:hAnsi="Arial" w:cs="Arial"/>
        </w:rPr>
        <w:t xml:space="preserve">We used three different methods to </w:t>
      </w:r>
      <w:r w:rsidR="00C31699" w:rsidRPr="00DA79EA">
        <w:rPr>
          <w:rFonts w:ascii="Arial" w:hAnsi="Arial" w:cs="Arial"/>
        </w:rPr>
        <w:t>summarize</w:t>
      </w:r>
      <w:r w:rsidRPr="00DA79EA">
        <w:rPr>
          <w:rFonts w:ascii="Arial" w:hAnsi="Arial" w:cs="Arial"/>
        </w:rPr>
        <w:t xml:space="preserve"> the GEA results for each gene in a given simulation replicate</w:t>
      </w:r>
      <w:ins w:id="251" w:author="Michael Whitlock" w:date="2021-05-29T21:35:00Z">
        <w:r w:rsidR="005C7940">
          <w:rPr>
            <w:rFonts w:ascii="Arial" w:hAnsi="Arial" w:cs="Arial"/>
          </w:rPr>
          <w:t>:</w:t>
        </w:r>
        <w:r w:rsidR="005C7940" w:rsidRPr="00DA79EA">
          <w:rPr>
            <w:rFonts w:ascii="Arial" w:hAnsi="Arial" w:cs="Arial"/>
          </w:rPr>
          <w:t xml:space="preserve"> </w:t>
        </w:r>
      </w:ins>
      <w:r w:rsidRPr="00DA79EA">
        <w:rPr>
          <w:rFonts w:ascii="Arial" w:hAnsi="Arial" w:cs="Arial"/>
        </w:rPr>
        <w:t xml:space="preserve">a single SNP-based approach, the WZA and the top-candidate method developed by Yeaman et al. </w:t>
      </w:r>
      <w:ins w:id="252" w:author="Michael Whitlock" w:date="2021-05-29T21:35:00Z">
        <w:r w:rsidR="005C7940">
          <w:rPr>
            <w:rFonts w:ascii="Arial" w:hAnsi="Arial" w:cs="Arial"/>
          </w:rPr>
          <w:t>(</w:t>
        </w:r>
      </w:ins>
      <w:r w:rsidRPr="00890F35">
        <w:rPr>
          <w:rFonts w:ascii="Arial" w:hAnsi="Arial" w:cs="Arial"/>
        </w:rPr>
        <w:t xml:space="preserve">2016). </w:t>
      </w:r>
      <w:r w:rsidR="009530CD">
        <w:rPr>
          <w:rFonts w:ascii="Arial" w:hAnsi="Arial" w:cs="Arial"/>
        </w:rPr>
        <w:t xml:space="preserve">For all three tests, we used either the </w:t>
      </w:r>
      <w:r w:rsidR="009530CD">
        <w:rPr>
          <w:rFonts w:ascii="Arial" w:hAnsi="Arial" w:cs="Arial"/>
          <w:i/>
          <w:iCs/>
        </w:rPr>
        <w:t>p-</w:t>
      </w:r>
      <w:r w:rsidR="009530CD">
        <w:rPr>
          <w:rFonts w:ascii="Arial" w:hAnsi="Arial" w:cs="Arial"/>
        </w:rPr>
        <w:t xml:space="preserve">values from </w:t>
      </w:r>
      <w:r w:rsidR="009530CD" w:rsidRPr="002933A1">
        <w:rPr>
          <w:rFonts w:ascii="Arial" w:hAnsi="Arial" w:cs="Arial"/>
        </w:rPr>
        <w:t xml:space="preserve">Kendall’s </w:t>
      </w:r>
      <m:oMath>
        <m:r>
          <w:rPr>
            <w:rFonts w:ascii="Cambria Math" w:hAnsi="Cambria Math" w:cs="Arial"/>
          </w:rPr>
          <m:t xml:space="preserve">τ </m:t>
        </m:r>
      </m:oMath>
      <w:r w:rsidR="00C20188">
        <w:rPr>
          <w:rFonts w:ascii="Arial" w:hAnsi="Arial" w:cs="Arial"/>
        </w:rPr>
        <w:t xml:space="preserve">or </w:t>
      </w:r>
      <w:r w:rsidR="009530CD">
        <w:rPr>
          <w:rFonts w:ascii="Arial" w:hAnsi="Arial" w:cs="Arial"/>
          <w:i/>
          <w:iCs/>
        </w:rPr>
        <w:t>BayPass</w:t>
      </w:r>
      <w:r w:rsidR="0010569A">
        <w:rPr>
          <w:rFonts w:ascii="Arial" w:hAnsi="Arial" w:cs="Arial"/>
          <w:i/>
          <w:iCs/>
        </w:rPr>
        <w:t>.</w:t>
      </w:r>
    </w:p>
    <w:p w14:paraId="58D03315" w14:textId="6C28B4E9" w:rsidR="002F1EB1" w:rsidRPr="006866C7" w:rsidRDefault="00BA5C08" w:rsidP="00903F17">
      <w:pPr>
        <w:pStyle w:val="ListParagraph"/>
        <w:numPr>
          <w:ilvl w:val="0"/>
          <w:numId w:val="15"/>
        </w:numPr>
        <w:rPr>
          <w:rFonts w:ascii="Arial" w:hAnsi="Arial" w:cs="Arial"/>
        </w:rPr>
      </w:pPr>
      <w:r w:rsidRPr="006866C7">
        <w:rPr>
          <w:rFonts w:ascii="Arial" w:hAnsi="Arial" w:cs="Arial"/>
        </w:rPr>
        <w:t xml:space="preserve">For the implementation of the single SNP-based approach, the SNPs with the most extreme test statistic (i.e. smallest </w:t>
      </w:r>
      <w:r w:rsidRPr="006866C7">
        <w:rPr>
          <w:rFonts w:ascii="Arial" w:hAnsi="Arial" w:cs="Arial"/>
          <w:i/>
        </w:rPr>
        <w:t>p</w:t>
      </w:r>
      <w:r w:rsidRPr="006866C7">
        <w:rPr>
          <w:rFonts w:ascii="Arial" w:hAnsi="Arial" w:cs="Arial"/>
        </w:rPr>
        <w:t>-value or largest Bayes factor) for each gene were recorded and other SNPs in the gene were subsequently ignored</w:t>
      </w:r>
      <w:r w:rsidR="004E0E1D">
        <w:rPr>
          <w:rFonts w:ascii="Arial" w:hAnsi="Arial" w:cs="Arial"/>
        </w:rPr>
        <w:t xml:space="preserve">. </w:t>
      </w:r>
      <w:r w:rsidR="000B333E" w:rsidRPr="006866C7">
        <w:rPr>
          <w:rFonts w:ascii="Arial" w:hAnsi="Arial" w:cs="Arial"/>
        </w:rPr>
        <w:t xml:space="preserve">This was done to prevent multiple outliers that are closely linked from being counted as separate </w:t>
      </w:r>
      <w:r w:rsidR="00795123" w:rsidRPr="006866C7">
        <w:rPr>
          <w:rFonts w:ascii="Arial" w:hAnsi="Arial" w:cs="Arial"/>
        </w:rPr>
        <w:t>hits.</w:t>
      </w:r>
      <w:r w:rsidR="00687E7D" w:rsidRPr="006866C7">
        <w:rPr>
          <w:rFonts w:ascii="Arial" w:hAnsi="Arial" w:cs="Arial"/>
        </w:rPr>
        <w:t xml:space="preserve"> </w:t>
      </w:r>
      <w:commentRangeStart w:id="253"/>
      <w:commentRangeStart w:id="254"/>
      <w:commentRangeStart w:id="255"/>
      <w:commentRangeStart w:id="256"/>
      <w:r w:rsidR="00B118B0" w:rsidRPr="006866C7">
        <w:rPr>
          <w:rFonts w:ascii="Arial" w:hAnsi="Arial" w:cs="Arial"/>
        </w:rPr>
        <w:t xml:space="preserve">The </w:t>
      </w:r>
      <w:commentRangeEnd w:id="253"/>
      <w:r w:rsidR="00B04BA6">
        <w:rPr>
          <w:rStyle w:val="CommentReference"/>
        </w:rPr>
        <w:commentReference w:id="253"/>
      </w:r>
      <w:commentRangeEnd w:id="256"/>
      <w:r w:rsidR="00D8031F">
        <w:rPr>
          <w:rStyle w:val="CommentReference"/>
        </w:rPr>
        <w:commentReference w:id="256"/>
      </w:r>
      <w:r w:rsidR="00B118B0" w:rsidRPr="006866C7">
        <w:rPr>
          <w:rFonts w:ascii="Arial" w:hAnsi="Arial" w:cs="Arial"/>
        </w:rPr>
        <w:t>single-SNP based method is perhaps most similar to how GEA</w:t>
      </w:r>
      <w:r w:rsidR="00E41765" w:rsidRPr="006866C7">
        <w:rPr>
          <w:rFonts w:ascii="Arial" w:hAnsi="Arial" w:cs="Arial"/>
        </w:rPr>
        <w:t xml:space="preserve"> analyses are </w:t>
      </w:r>
      <w:r w:rsidR="005B20CD" w:rsidRPr="006866C7">
        <w:rPr>
          <w:rFonts w:ascii="Arial" w:hAnsi="Arial" w:cs="Arial"/>
        </w:rPr>
        <w:t xml:space="preserve">typically </w:t>
      </w:r>
      <w:r w:rsidR="00E41765" w:rsidRPr="006866C7">
        <w:rPr>
          <w:rFonts w:ascii="Arial" w:hAnsi="Arial" w:cs="Arial"/>
        </w:rPr>
        <w:t>interpreted</w:t>
      </w:r>
      <w:del w:id="257" w:author="Tom Booker" w:date="2021-06-04T14:48:00Z">
        <w:r w:rsidR="00B118B0" w:rsidRPr="006866C7" w:rsidDel="00694791">
          <w:rPr>
            <w:rFonts w:ascii="Arial" w:hAnsi="Arial" w:cs="Arial"/>
          </w:rPr>
          <w:delText xml:space="preserve"> (example REFS)</w:delText>
        </w:r>
      </w:del>
      <w:r w:rsidR="00B118B0" w:rsidRPr="006866C7">
        <w:rPr>
          <w:rFonts w:ascii="Arial" w:hAnsi="Arial" w:cs="Arial"/>
        </w:rPr>
        <w:t xml:space="preserve">, as it relies upon the evidence from the most strongly associated SNP to assess significance </w:t>
      </w:r>
      <w:r w:rsidR="0009023F" w:rsidRPr="006866C7">
        <w:rPr>
          <w:rFonts w:ascii="Arial" w:hAnsi="Arial" w:cs="Arial"/>
        </w:rPr>
        <w:t>for a closely linked gene</w:t>
      </w:r>
      <w:r w:rsidR="00B118B0" w:rsidRPr="006866C7">
        <w:rPr>
          <w:rFonts w:ascii="Arial" w:hAnsi="Arial" w:cs="Arial"/>
        </w:rPr>
        <w:t>.</w:t>
      </w:r>
      <w:commentRangeEnd w:id="254"/>
      <w:r w:rsidR="00C31699" w:rsidRPr="006866C7">
        <w:rPr>
          <w:rStyle w:val="CommentReference"/>
        </w:rPr>
        <w:commentReference w:id="254"/>
      </w:r>
      <w:commentRangeEnd w:id="255"/>
      <w:r w:rsidR="004B1CD1">
        <w:rPr>
          <w:rStyle w:val="CommentReference"/>
        </w:rPr>
        <w:commentReference w:id="255"/>
      </w:r>
      <w:r w:rsidR="00B118B0" w:rsidRPr="006866C7">
        <w:rPr>
          <w:rFonts w:ascii="Arial" w:hAnsi="Arial" w:cs="Arial"/>
        </w:rPr>
        <w:t xml:space="preserve"> </w:t>
      </w:r>
    </w:p>
    <w:p w14:paraId="372619FE" w14:textId="7BE34DCB" w:rsidR="00047E4F" w:rsidRPr="006866C7" w:rsidRDefault="002F1EB1" w:rsidP="00903F17">
      <w:pPr>
        <w:pStyle w:val="ListParagraph"/>
        <w:numPr>
          <w:ilvl w:val="0"/>
          <w:numId w:val="15"/>
        </w:numPr>
        <w:rPr>
          <w:rFonts w:ascii="Arial" w:hAnsi="Arial" w:cs="Arial"/>
        </w:rPr>
      </w:pPr>
      <w:r w:rsidRPr="006866C7">
        <w:rPr>
          <w:rFonts w:ascii="Arial" w:hAnsi="Arial" w:cs="Arial"/>
        </w:rPr>
        <w:t>We implemented a simplified version of the top-candidate method proposed by Yeaman et al (2016). T</w:t>
      </w:r>
      <w:r w:rsidR="00047E4F" w:rsidRPr="006866C7">
        <w:rPr>
          <w:rFonts w:ascii="Arial" w:hAnsi="Arial" w:cs="Arial"/>
        </w:rPr>
        <w:t>he top-candidate method attempts to identify regions of the genome involved in local adaptation under the assumption that such regions may contain multiple sites that exhibit strong correlation with environmental variables. The top-candidate method asks whether there is a significant excess of "outlier" SNPs in a region compared to what one would expect given the genome wide distribution.</w:t>
      </w:r>
      <w:r w:rsidR="008C5EF6" w:rsidRPr="006866C7">
        <w:rPr>
          <w:rFonts w:ascii="Arial" w:hAnsi="Arial" w:cs="Arial"/>
        </w:rPr>
        <w:t xml:space="preserve"> </w:t>
      </w:r>
      <w:commentRangeStart w:id="258"/>
      <w:r w:rsidR="008C5EF6" w:rsidRPr="006866C7">
        <w:rPr>
          <w:rFonts w:ascii="Arial" w:hAnsi="Arial" w:cs="Arial"/>
        </w:rPr>
        <w:t xml:space="preserve">The number of outliers in a given genomic region is </w:t>
      </w:r>
      <w:del w:id="259" w:author="Samuel Yeaman" w:date="2021-06-02T10:49:00Z">
        <w:r w:rsidR="008C5EF6" w:rsidRPr="006866C7" w:rsidDel="00B04BA6">
          <w:rPr>
            <w:rFonts w:ascii="Arial" w:hAnsi="Arial" w:cs="Arial"/>
          </w:rPr>
          <w:delText>tested against</w:delText>
        </w:r>
      </w:del>
      <w:ins w:id="260" w:author="Samuel Yeaman" w:date="2021-06-02T10:49:00Z">
        <w:r w:rsidR="00B04BA6">
          <w:rPr>
            <w:rFonts w:ascii="Arial" w:hAnsi="Arial" w:cs="Arial"/>
          </w:rPr>
          <w:t>compared to</w:t>
        </w:r>
      </w:ins>
      <w:r w:rsidR="008C5EF6" w:rsidRPr="006866C7">
        <w:rPr>
          <w:rFonts w:ascii="Arial" w:hAnsi="Arial" w:cs="Arial"/>
        </w:rPr>
        <w:t xml:space="preserve"> the </w:t>
      </w:r>
      <w:del w:id="261" w:author="Samuel Yeaman" w:date="2021-06-02T10:47:00Z">
        <w:r w:rsidR="008C5EF6" w:rsidRPr="006866C7" w:rsidDel="00B04BA6">
          <w:rPr>
            <w:rFonts w:ascii="Arial" w:hAnsi="Arial" w:cs="Arial"/>
          </w:rPr>
          <w:delText xml:space="preserve">average </w:delText>
        </w:r>
      </w:del>
      <w:ins w:id="262" w:author="Samuel Yeaman" w:date="2021-06-02T10:47:00Z">
        <w:r w:rsidR="00B04BA6">
          <w:rPr>
            <w:rFonts w:ascii="Arial" w:hAnsi="Arial" w:cs="Arial"/>
          </w:rPr>
          <w:t>expected</w:t>
        </w:r>
        <w:r w:rsidR="00B04BA6" w:rsidRPr="006866C7">
          <w:rPr>
            <w:rFonts w:ascii="Arial" w:hAnsi="Arial" w:cs="Arial"/>
          </w:rPr>
          <w:t xml:space="preserve"> </w:t>
        </w:r>
      </w:ins>
      <w:r w:rsidR="008C5EF6" w:rsidRPr="006866C7">
        <w:rPr>
          <w:rFonts w:ascii="Arial" w:hAnsi="Arial" w:cs="Arial"/>
        </w:rPr>
        <w:t xml:space="preserve">number of outliers </w:t>
      </w:r>
      <w:ins w:id="263" w:author="Samuel Yeaman" w:date="2021-06-02T10:48:00Z">
        <w:r w:rsidR="00B04BA6">
          <w:rPr>
            <w:rFonts w:ascii="Arial" w:hAnsi="Arial" w:cs="Arial"/>
          </w:rPr>
          <w:t xml:space="preserve">based on the </w:t>
        </w:r>
      </w:ins>
      <w:ins w:id="264" w:author="Samuel Yeaman" w:date="2021-06-02T10:49:00Z">
        <w:r w:rsidR="00B04BA6">
          <w:rPr>
            <w:rFonts w:ascii="Arial" w:hAnsi="Arial" w:cs="Arial"/>
          </w:rPr>
          <w:t xml:space="preserve">genome-wide proportion of SNPs that are outliers, </w:t>
        </w:r>
      </w:ins>
      <w:del w:id="265" w:author="Samuel Yeaman" w:date="2021-06-02T10:47:00Z">
        <w:r w:rsidR="008C5EF6" w:rsidRPr="006866C7" w:rsidDel="00B04BA6">
          <w:rPr>
            <w:rFonts w:ascii="Arial" w:hAnsi="Arial" w:cs="Arial"/>
          </w:rPr>
          <w:delText>seen in a gene</w:delText>
        </w:r>
        <w:r w:rsidR="005229A5" w:rsidRPr="006866C7" w:rsidDel="00B04BA6">
          <w:rPr>
            <w:rFonts w:ascii="Arial" w:hAnsi="Arial" w:cs="Arial"/>
          </w:rPr>
          <w:delText xml:space="preserve"> </w:delText>
        </w:r>
      </w:del>
      <w:r w:rsidR="005229A5" w:rsidRPr="006866C7">
        <w:rPr>
          <w:rFonts w:ascii="Arial" w:hAnsi="Arial" w:cs="Arial"/>
        </w:rPr>
        <w:t>using a</w:t>
      </w:r>
      <w:r w:rsidR="008C5EF6" w:rsidRPr="006866C7">
        <w:rPr>
          <w:rFonts w:ascii="Arial" w:hAnsi="Arial" w:cs="Arial"/>
        </w:rPr>
        <w:t xml:space="preserve"> binomial test</w:t>
      </w:r>
      <w:r w:rsidR="00A42C5E" w:rsidRPr="006866C7">
        <w:rPr>
          <w:rFonts w:ascii="Arial" w:hAnsi="Arial" w:cs="Arial"/>
        </w:rPr>
        <w:t>. T</w:t>
      </w:r>
      <w:r w:rsidR="008C5EF6" w:rsidRPr="006866C7">
        <w:rPr>
          <w:rFonts w:ascii="Arial" w:hAnsi="Arial" w:cs="Arial"/>
        </w:rPr>
        <w:t xml:space="preserve">he </w:t>
      </w:r>
      <w:r w:rsidR="008C5EF6" w:rsidRPr="006866C7">
        <w:rPr>
          <w:rFonts w:ascii="Arial" w:hAnsi="Arial" w:cs="Arial"/>
          <w:i/>
        </w:rPr>
        <w:t>p</w:t>
      </w:r>
      <w:r w:rsidR="008C5EF6" w:rsidRPr="006866C7">
        <w:rPr>
          <w:rFonts w:ascii="Arial" w:hAnsi="Arial" w:cs="Arial"/>
        </w:rPr>
        <w:t xml:space="preserve">-value from the binomial test </w:t>
      </w:r>
      <w:r w:rsidR="00EE3E92" w:rsidRPr="006866C7">
        <w:rPr>
          <w:rFonts w:ascii="Arial" w:hAnsi="Arial" w:cs="Arial"/>
        </w:rPr>
        <w:t>is used as a</w:t>
      </w:r>
      <w:r w:rsidR="008C5EF6" w:rsidRPr="006866C7">
        <w:rPr>
          <w:rFonts w:ascii="Arial" w:hAnsi="Arial" w:cs="Arial"/>
        </w:rPr>
        <w:t xml:space="preserve"> continuous index.</w:t>
      </w:r>
      <w:commentRangeEnd w:id="258"/>
      <w:r w:rsidR="008C5EF6" w:rsidRPr="006866C7">
        <w:rPr>
          <w:rStyle w:val="CommentReference"/>
          <w:rFonts w:ascii="Arial" w:hAnsi="Arial" w:cs="Arial"/>
        </w:rPr>
        <w:commentReference w:id="258"/>
      </w:r>
    </w:p>
    <w:p w14:paraId="6176818F" w14:textId="5C2C37BC" w:rsidR="00276073" w:rsidRPr="006866C7" w:rsidRDefault="00047E4F" w:rsidP="00903F17">
      <w:pPr>
        <w:pStyle w:val="ListParagraph"/>
        <w:numPr>
          <w:ilvl w:val="0"/>
          <w:numId w:val="15"/>
        </w:numPr>
        <w:rPr>
          <w:rFonts w:ascii="Arial" w:hAnsi="Arial" w:cs="Arial"/>
        </w:rPr>
      </w:pPr>
      <w:r w:rsidRPr="006866C7">
        <w:rPr>
          <w:rFonts w:ascii="Arial" w:hAnsi="Arial" w:cs="Arial"/>
        </w:rPr>
        <w:t xml:space="preserve">For the </w:t>
      </w:r>
      <w:r w:rsidR="00B118B0" w:rsidRPr="006866C7">
        <w:rPr>
          <w:rFonts w:ascii="Arial" w:hAnsi="Arial" w:cs="Arial"/>
        </w:rPr>
        <w:t>implementation</w:t>
      </w:r>
      <w:r w:rsidRPr="006866C7">
        <w:rPr>
          <w:rFonts w:ascii="Arial" w:hAnsi="Arial" w:cs="Arial"/>
        </w:rPr>
        <w:t xml:space="preserve"> of the WZA, w</w:t>
      </w:r>
      <w:r w:rsidR="0032250D" w:rsidRPr="006866C7">
        <w:rPr>
          <w:rFonts w:ascii="Arial" w:hAnsi="Arial" w:cs="Arial"/>
        </w:rPr>
        <w:t xml:space="preserve">e converted the </w:t>
      </w:r>
      <w:r w:rsidR="0032250D" w:rsidRPr="006866C7">
        <w:rPr>
          <w:rFonts w:ascii="Arial" w:hAnsi="Arial" w:cs="Arial"/>
          <w:i/>
        </w:rPr>
        <w:t>p</w:t>
      </w:r>
      <w:r w:rsidR="0032250D" w:rsidRPr="006866C7">
        <w:rPr>
          <w:rFonts w:ascii="Arial" w:hAnsi="Arial" w:cs="Arial"/>
        </w:rPr>
        <w:t xml:space="preserve">-values </w:t>
      </w:r>
      <w:r w:rsidRPr="006866C7">
        <w:rPr>
          <w:rFonts w:ascii="Arial" w:hAnsi="Arial" w:cs="Arial"/>
        </w:rPr>
        <w:t>(</w:t>
      </w:r>
      <w:r w:rsidR="0032250D" w:rsidRPr="006866C7">
        <w:rPr>
          <w:rFonts w:ascii="Arial" w:hAnsi="Arial" w:cs="Arial"/>
        </w:rPr>
        <w:t xml:space="preserve">from Kendall’s </w:t>
      </w:r>
      <m:oMath>
        <m:r>
          <w:rPr>
            <w:rFonts w:ascii="Cambria Math" w:hAnsi="Cambria Math" w:cs="Arial"/>
          </w:rPr>
          <m:t>τ</m:t>
        </m:r>
      </m:oMath>
      <w:r w:rsidRPr="006866C7">
        <w:rPr>
          <w:rFonts w:ascii="Arial" w:hAnsi="Arial" w:cs="Arial"/>
        </w:rPr>
        <w:t>) or</w:t>
      </w:r>
      <w:r w:rsidR="0032250D" w:rsidRPr="006866C7">
        <w:rPr>
          <w:rFonts w:ascii="Arial" w:hAnsi="Arial" w:cs="Arial"/>
        </w:rPr>
        <w:t xml:space="preserve"> Bayes factors </w:t>
      </w:r>
      <w:r w:rsidRPr="006866C7">
        <w:rPr>
          <w:rFonts w:ascii="Arial" w:hAnsi="Arial" w:cs="Arial"/>
        </w:rPr>
        <w:t>(</w:t>
      </w:r>
      <w:r w:rsidR="0032250D" w:rsidRPr="006866C7">
        <w:rPr>
          <w:rFonts w:ascii="Arial" w:hAnsi="Arial" w:cs="Arial"/>
        </w:rPr>
        <w:t xml:space="preserve">from </w:t>
      </w:r>
      <w:r w:rsidR="0032250D" w:rsidRPr="006866C7">
        <w:rPr>
          <w:rFonts w:ascii="Arial" w:hAnsi="Arial" w:cs="Arial"/>
          <w:i/>
        </w:rPr>
        <w:t>BayPass</w:t>
      </w:r>
      <w:r w:rsidRPr="006866C7">
        <w:rPr>
          <w:rFonts w:ascii="Arial" w:hAnsi="Arial" w:cs="Arial"/>
          <w:iCs/>
        </w:rPr>
        <w:t>)</w:t>
      </w:r>
      <w:r w:rsidR="0032250D" w:rsidRPr="006866C7">
        <w:rPr>
          <w:rFonts w:ascii="Arial" w:hAnsi="Arial" w:cs="Arial"/>
        </w:rPr>
        <w:t xml:space="preserve">, into empirical </w:t>
      </w:r>
      <w:r w:rsidR="0032250D" w:rsidRPr="006866C7">
        <w:rPr>
          <w:rFonts w:ascii="Arial" w:hAnsi="Arial" w:cs="Arial"/>
          <w:i/>
        </w:rPr>
        <w:t>p</w:t>
      </w:r>
      <w:r w:rsidR="0032250D" w:rsidRPr="006866C7">
        <w:rPr>
          <w:rFonts w:ascii="Arial" w:hAnsi="Arial" w:cs="Arial"/>
        </w:rPr>
        <w:t xml:space="preserve">-values. For each of the </w:t>
      </w:r>
      <m:oMath>
        <m:r>
          <w:rPr>
            <w:rFonts w:ascii="Cambria Math" w:hAnsi="Cambria Math" w:cs="Arial"/>
          </w:rPr>
          <m:t>n</m:t>
        </m:r>
      </m:oMath>
      <w:r w:rsidR="0032250D" w:rsidRPr="006866C7">
        <w:rPr>
          <w:rFonts w:ascii="Arial" w:hAnsi="Arial" w:cs="Arial"/>
        </w:rPr>
        <w:t xml:space="preserve"> SNPs present in a gene, empirical </w:t>
      </w:r>
      <w:r w:rsidR="0032250D" w:rsidRPr="006866C7">
        <w:rPr>
          <w:rFonts w:ascii="Arial" w:hAnsi="Arial" w:cs="Arial"/>
          <w:i/>
        </w:rPr>
        <w:t>p</w:t>
      </w:r>
      <w:r w:rsidR="0032250D" w:rsidRPr="006866C7">
        <w:rPr>
          <w:rFonts w:ascii="Arial" w:hAnsi="Arial" w:cs="Arial"/>
        </w:rPr>
        <w:t xml:space="preserve">-values were converted into </w:t>
      </w:r>
      <m:oMath>
        <m:r>
          <w:rPr>
            <w:rFonts w:ascii="Cambria Math" w:hAnsi="Cambria Math" w:cs="Arial"/>
          </w:rPr>
          <m:t>z</m:t>
        </m:r>
      </m:oMath>
      <w:r w:rsidR="0032250D" w:rsidRPr="006866C7">
        <w:rPr>
          <w:rFonts w:ascii="Arial" w:hAnsi="Arial" w:cs="Arial"/>
        </w:rPr>
        <w:t xml:space="preserve"> scores and used to calculate WZA scores </w:t>
      </w:r>
      <w:r w:rsidR="006866C7" w:rsidRPr="006866C7">
        <w:rPr>
          <w:rFonts w:ascii="Arial" w:hAnsi="Arial" w:cs="Arial"/>
        </w:rPr>
        <w:t>using Equation 1.</w:t>
      </w:r>
    </w:p>
    <w:p w14:paraId="7712B1F0" w14:textId="0DE6D793" w:rsidR="00A5623F" w:rsidRDefault="0032250D" w:rsidP="00AD68E8">
      <w:pPr>
        <w:rPr>
          <w:rFonts w:ascii="Arial" w:hAnsi="Arial" w:cs="Arial"/>
        </w:rPr>
      </w:pPr>
      <w:r w:rsidRPr="00A217E6">
        <w:rPr>
          <w:rFonts w:ascii="Arial" w:hAnsi="Arial" w:cs="Arial"/>
        </w:rPr>
        <w:t xml:space="preserve">We examined </w:t>
      </w:r>
      <w:r w:rsidR="00B118B0" w:rsidRPr="00A217E6">
        <w:rPr>
          <w:rFonts w:ascii="Arial" w:hAnsi="Arial" w:cs="Arial"/>
        </w:rPr>
        <w:t xml:space="preserve">effect of variation in recombination on </w:t>
      </w:r>
      <w:r w:rsidRPr="00A217E6">
        <w:rPr>
          <w:rFonts w:ascii="Arial" w:hAnsi="Arial" w:cs="Arial"/>
        </w:rPr>
        <w:t xml:space="preserve">the properties of the WZA by manipulating the tree-sequences </w:t>
      </w:r>
      <w:r w:rsidR="005C7940">
        <w:rPr>
          <w:rFonts w:ascii="Arial" w:hAnsi="Arial" w:cs="Arial"/>
        </w:rPr>
        <w:t xml:space="preserve">that </w:t>
      </w:r>
      <w:r w:rsidRPr="00A217E6">
        <w:rPr>
          <w:rFonts w:ascii="Arial" w:hAnsi="Arial" w:cs="Arial"/>
        </w:rPr>
        <w:t xml:space="preserve">we recorded in </w:t>
      </w:r>
      <w:r w:rsidRPr="00A217E6">
        <w:rPr>
          <w:rFonts w:ascii="Arial" w:hAnsi="Arial" w:cs="Arial"/>
          <w:i/>
        </w:rPr>
        <w:t>SLiM</w:t>
      </w:r>
      <w:r w:rsidRPr="00A217E6">
        <w:rPr>
          <w:rFonts w:ascii="Arial" w:hAnsi="Arial" w:cs="Arial"/>
        </w:rPr>
        <w:t xml:space="preserve">. In our simulations, genes were </w:t>
      </w:r>
      <w:r w:rsidR="00644279" w:rsidRPr="00A217E6">
        <w:rPr>
          <w:rFonts w:ascii="Arial" w:hAnsi="Arial" w:cs="Arial"/>
        </w:rPr>
        <w:t>10,000</w:t>
      </w:r>
      <w:r w:rsidR="00644279" w:rsidRPr="00A217E6">
        <w:rPr>
          <w:rStyle w:val="CommentReference"/>
          <w:rFonts w:ascii="Arial" w:hAnsi="Arial" w:cs="Arial"/>
        </w:rPr>
        <w:t xml:space="preserve"> </w:t>
      </w:r>
      <w:r w:rsidRPr="00A217E6">
        <w:rPr>
          <w:rFonts w:ascii="Arial" w:hAnsi="Arial" w:cs="Arial"/>
        </w:rPr>
        <w:t>bp long, so to model genomic regions of low recombination rate, we extracted the coalescent trees that corresponded to the central 1,000bp or 100bp of each gene. For the 1,000bp and 100bp intervals, we added mutations at 10</w:t>
      </w:r>
      <m:oMath>
        <m:r>
          <w:rPr>
            <w:rFonts w:ascii="Cambria Math" w:hAnsi="Cambria Math" w:cs="Arial"/>
          </w:rPr>
          <m:t>×</m:t>
        </m:r>
      </m:oMath>
      <w:r w:rsidRPr="00A217E6">
        <w:rPr>
          <w:rFonts w:ascii="Arial" w:hAnsi="Arial" w:cs="Arial"/>
        </w:rPr>
        <w:t xml:space="preserve"> and 100</w:t>
      </w:r>
      <m:oMath>
        <m:r>
          <w:rPr>
            <w:rFonts w:ascii="Cambria Math" w:hAnsi="Cambria Math" w:cs="Arial"/>
          </w:rPr>
          <m:t>×</m:t>
        </m:r>
      </m:oMath>
      <w:r w:rsidRPr="00A217E6">
        <w:rPr>
          <w:rFonts w:ascii="Arial" w:hAnsi="Arial" w:cs="Arial"/>
        </w:rPr>
        <w:t xml:space="preserve"> the standard mutation rate</w:t>
      </w:r>
      <w:r w:rsidR="005C7940">
        <w:rPr>
          <w:rFonts w:ascii="Arial" w:hAnsi="Arial" w:cs="Arial"/>
        </w:rPr>
        <w:t>, respectively</w:t>
      </w:r>
      <w:r w:rsidRPr="00A217E6">
        <w:rPr>
          <w:rFonts w:ascii="Arial" w:hAnsi="Arial" w:cs="Arial"/>
        </w:rPr>
        <w:t>.</w:t>
      </w:r>
    </w:p>
    <w:p w14:paraId="7D34E1FB" w14:textId="57F105EE" w:rsidR="009E06D4" w:rsidRPr="00A217E6" w:rsidRDefault="009E06D4" w:rsidP="00AD68E8">
      <w:pPr>
        <w:rPr>
          <w:rFonts w:ascii="Arial" w:hAnsi="Arial" w:cs="Arial"/>
        </w:rPr>
      </w:pPr>
      <w:r>
        <w:rPr>
          <w:rFonts w:ascii="Arial" w:hAnsi="Arial" w:cs="Arial"/>
        </w:rPr>
        <w:t xml:space="preserve">All SNPs present in each 10,000bp gene in our simulations were analyzed together. However, to explore the effect of window size on the performance of the WZA, we calculated WZA scores for variable numbers of SNPs. In these cases, we calculated WZA scores for all adjacent sets of </w:t>
      </w:r>
      <w:r>
        <w:rPr>
          <w:rFonts w:ascii="Arial" w:hAnsi="Arial" w:cs="Arial"/>
          <w:i/>
          <w:iCs/>
        </w:rPr>
        <w:t>g</w:t>
      </w:r>
      <w:r>
        <w:rPr>
          <w:rFonts w:ascii="Arial" w:hAnsi="Arial" w:cs="Arial"/>
        </w:rPr>
        <w:t xml:space="preserve"> SNPs and retained the maximum WZA score for all sets of SNPs in the gene. </w:t>
      </w:r>
    </w:p>
    <w:p w14:paraId="10FEA9F3" w14:textId="0B429889" w:rsidR="000B456F" w:rsidRPr="00F8653A" w:rsidRDefault="0032250D" w:rsidP="00AD68E8">
      <w:pPr>
        <w:rPr>
          <w:rFonts w:ascii="Arial" w:hAnsi="Arial" w:cs="Arial"/>
        </w:rPr>
      </w:pPr>
      <w:r w:rsidRPr="008930B8">
        <w:rPr>
          <w:rFonts w:ascii="Arial" w:hAnsi="Arial" w:cs="Arial"/>
        </w:rPr>
        <w:t xml:space="preserve">Tree sequences were manipulated using the </w:t>
      </w:r>
      <w:r w:rsidRPr="007424B5">
        <w:rPr>
          <w:rFonts w:ascii="Arial" w:hAnsi="Arial" w:cs="Arial"/>
          <w:i/>
          <w:iCs/>
        </w:rPr>
        <w:t>tskit</w:t>
      </w:r>
      <w:r w:rsidRPr="008930B8">
        <w:rPr>
          <w:rFonts w:ascii="Arial" w:hAnsi="Arial" w:cs="Arial"/>
        </w:rPr>
        <w:t xml:space="preserve"> package. Mutations were added to trees using </w:t>
      </w:r>
      <w:r w:rsidR="00CC32B5" w:rsidRPr="008930B8">
        <w:rPr>
          <w:rFonts w:ascii="Arial" w:hAnsi="Arial" w:cs="Arial"/>
        </w:rPr>
        <w:t xml:space="preserve">the </w:t>
      </w:r>
      <w:r w:rsidRPr="008930B8">
        <w:rPr>
          <w:rFonts w:ascii="Arial" w:hAnsi="Arial" w:cs="Arial"/>
          <w:i/>
          <w:iCs/>
        </w:rPr>
        <w:t>msprime</w:t>
      </w:r>
      <w:r w:rsidRPr="008930B8">
        <w:rPr>
          <w:rFonts w:ascii="Arial" w:hAnsi="Arial" w:cs="Arial"/>
        </w:rPr>
        <w:t xml:space="preserve"> (</w:t>
      </w:r>
      <w:r w:rsidRPr="00775F17">
        <w:rPr>
          <w:rFonts w:ascii="Arial" w:hAnsi="Arial" w:cs="Arial"/>
          <w:highlight w:val="yellow"/>
        </w:rPr>
        <w:t>REF</w:t>
      </w:r>
      <w:r w:rsidRPr="008930B8">
        <w:rPr>
          <w:rFonts w:ascii="Arial" w:hAnsi="Arial" w:cs="Arial"/>
        </w:rPr>
        <w:t>)</w:t>
      </w:r>
      <w:r w:rsidR="00CC32B5" w:rsidRPr="008930B8">
        <w:rPr>
          <w:rFonts w:ascii="Arial" w:hAnsi="Arial" w:cs="Arial"/>
        </w:rPr>
        <w:t xml:space="preserve">, </w:t>
      </w:r>
      <w:r w:rsidR="00CC32B5" w:rsidRPr="008930B8">
        <w:rPr>
          <w:rFonts w:ascii="Arial" w:hAnsi="Arial" w:cs="Arial"/>
          <w:i/>
          <w:iCs/>
        </w:rPr>
        <w:t>tskit</w:t>
      </w:r>
      <w:r w:rsidRPr="008930B8">
        <w:rPr>
          <w:rFonts w:ascii="Arial" w:hAnsi="Arial" w:cs="Arial"/>
        </w:rPr>
        <w:t xml:space="preserve"> </w:t>
      </w:r>
      <w:r w:rsidR="00CC32B5" w:rsidRPr="008930B8">
        <w:rPr>
          <w:rFonts w:ascii="Arial" w:hAnsi="Arial" w:cs="Arial"/>
        </w:rPr>
        <w:t>and</w:t>
      </w:r>
      <w:r w:rsidRPr="008930B8">
        <w:rPr>
          <w:rFonts w:ascii="Arial" w:hAnsi="Arial" w:cs="Arial"/>
        </w:rPr>
        <w:t xml:space="preserve"> </w:t>
      </w:r>
      <w:r w:rsidRPr="008930B8">
        <w:rPr>
          <w:rFonts w:ascii="Arial" w:hAnsi="Arial" w:cs="Arial"/>
          <w:i/>
          <w:iCs/>
        </w:rPr>
        <w:t>PySLiM</w:t>
      </w:r>
      <w:r w:rsidRPr="008930B8">
        <w:rPr>
          <w:rFonts w:ascii="Arial" w:hAnsi="Arial" w:cs="Arial"/>
        </w:rPr>
        <w:t xml:space="preserve"> </w:t>
      </w:r>
      <w:r w:rsidR="00CC32B5" w:rsidRPr="008930B8">
        <w:rPr>
          <w:rFonts w:ascii="Arial" w:hAnsi="Arial" w:cs="Arial"/>
        </w:rPr>
        <w:t xml:space="preserve">workflow </w:t>
      </w:r>
      <w:r w:rsidRPr="008930B8">
        <w:rPr>
          <w:rFonts w:ascii="Arial" w:hAnsi="Arial" w:cs="Arial"/>
        </w:rPr>
        <w:t>(</w:t>
      </w:r>
      <w:r w:rsidRPr="007424B5">
        <w:rPr>
          <w:rFonts w:ascii="Arial" w:hAnsi="Arial" w:cs="Arial"/>
          <w:highlight w:val="yellow"/>
        </w:rPr>
        <w:t>version</w:t>
      </w:r>
      <w:r w:rsidRPr="008930B8">
        <w:rPr>
          <w:rFonts w:ascii="Arial" w:hAnsi="Arial" w:cs="Arial"/>
        </w:rPr>
        <w:t xml:space="preserve">).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8930B8">
        <w:rPr>
          <w:rFonts w:ascii="Arial" w:hAnsi="Arial" w:cs="Arial"/>
        </w:rPr>
        <w:t xml:space="preserve"> and </w:t>
      </w:r>
      <m:oMath>
        <m:sSup>
          <m:sSupPr>
            <m:ctrlPr>
              <w:rPr>
                <w:rFonts w:ascii="Cambria Math" w:hAnsi="Cambria Math" w:cs="Arial"/>
              </w:rPr>
            </m:ctrlPr>
          </m:sSupPr>
          <m:e>
            <m:r>
              <w:rPr>
                <w:rFonts w:ascii="Cambria Math" w:hAnsi="Cambria Math" w:cs="Arial"/>
              </w:rPr>
              <m:t>r</m:t>
            </m:r>
          </m:e>
          <m:sup>
            <m:r>
              <w:rPr>
                <w:rFonts w:ascii="Cambria Math" w:hAnsi="Cambria Math" w:cs="Arial"/>
              </w:rPr>
              <m:t>2</m:t>
            </m:r>
          </m:sup>
        </m:sSup>
      </m:oMath>
      <w:r w:rsidRPr="008930B8">
        <w:rPr>
          <w:rFonts w:ascii="Arial" w:hAnsi="Arial" w:cs="Arial"/>
        </w:rPr>
        <w:t xml:space="preserve"> (an estimator of linkage disequilibrium) were calculated using custom Python scripts that </w:t>
      </w:r>
      <w:r w:rsidRPr="008930B8">
        <w:rPr>
          <w:rFonts w:ascii="Arial" w:hAnsi="Arial" w:cs="Arial"/>
        </w:rPr>
        <w:lastRenderedPageBreak/>
        <w:t xml:space="preserve">invoked the </w:t>
      </w:r>
      <w:r w:rsidRPr="007424B5">
        <w:rPr>
          <w:rFonts w:ascii="Arial" w:hAnsi="Arial" w:cs="Arial"/>
          <w:i/>
          <w:iCs/>
        </w:rPr>
        <w:t>scikit-allel</w:t>
      </w:r>
      <w:r w:rsidRPr="008930B8">
        <w:rPr>
          <w:rFonts w:ascii="Arial" w:hAnsi="Arial" w:cs="Arial"/>
        </w:rPr>
        <w:t xml:space="preserve"> package (</w:t>
      </w:r>
      <w:r w:rsidRPr="00775F17">
        <w:rPr>
          <w:rFonts w:ascii="Arial" w:hAnsi="Arial" w:cs="Arial"/>
          <w:highlight w:val="yellow"/>
        </w:rPr>
        <w:t>REF</w:t>
      </w:r>
      <w:r w:rsidRPr="008930B8">
        <w:rPr>
          <w:rFonts w:ascii="Arial" w:hAnsi="Arial" w:cs="Arial"/>
        </w:rPr>
        <w:t>).</w:t>
      </w:r>
      <w:r w:rsidRPr="00F8653A">
        <w:rPr>
          <w:rFonts w:ascii="Arial" w:hAnsi="Arial" w:cs="Arial"/>
        </w:rPr>
        <w:br/>
      </w:r>
    </w:p>
    <w:p w14:paraId="5AB23A9D" w14:textId="3C0A972A" w:rsidR="003E7E73" w:rsidRPr="003878C4" w:rsidDel="003F6C16" w:rsidRDefault="0032250D" w:rsidP="003F6C16">
      <w:pPr>
        <w:pStyle w:val="Heading2"/>
        <w:rPr>
          <w:del w:id="266" w:author="Tom Booker" w:date="2021-06-04T17:26:00Z"/>
          <w:moveTo w:id="267" w:author="Tom Booker" w:date="2021-06-04T17:25:00Z"/>
          <w:rFonts w:ascii="Arial" w:hAnsi="Arial" w:cs="Arial"/>
        </w:rPr>
        <w:pPrChange w:id="268" w:author="Tom Booker" w:date="2021-06-04T17:26:00Z">
          <w:pPr/>
        </w:pPrChange>
      </w:pPr>
      <w:bookmarkStart w:id="269" w:name="analysis-of-data-from-lodgepole-pine"/>
      <w:r w:rsidRPr="00F8653A">
        <w:rPr>
          <w:rFonts w:ascii="Arial" w:hAnsi="Arial" w:cs="Arial"/>
        </w:rPr>
        <w:t xml:space="preserve">Analysis of data from </w:t>
      </w:r>
      <w:r w:rsidR="00D76612">
        <w:rPr>
          <w:rFonts w:ascii="Arial" w:hAnsi="Arial" w:cs="Arial"/>
        </w:rPr>
        <w:t>l</w:t>
      </w:r>
      <w:r w:rsidR="00D76612" w:rsidRPr="00F8653A">
        <w:rPr>
          <w:rFonts w:ascii="Arial" w:hAnsi="Arial" w:cs="Arial"/>
        </w:rPr>
        <w:t xml:space="preserve">odgepole </w:t>
      </w:r>
      <w:r w:rsidRPr="00F8653A">
        <w:rPr>
          <w:rFonts w:ascii="Arial" w:hAnsi="Arial" w:cs="Arial"/>
        </w:rPr>
        <w:t>pine</w:t>
      </w:r>
      <w:bookmarkEnd w:id="269"/>
      <w:moveToRangeStart w:id="270" w:author="Tom Booker" w:date="2021-06-04T17:25:00Z" w:name="move73719971"/>
      <w:moveTo w:id="271" w:author="Tom Booker" w:date="2021-06-04T17:25:00Z">
        <w:del w:id="272" w:author="Tom Booker" w:date="2021-06-04T17:26:00Z">
          <w:r w:rsidR="003E7E73" w:rsidRPr="004D6C6A" w:rsidDel="003F6C16">
            <w:rPr>
              <w:rFonts w:ascii="Arial" w:hAnsi="Arial" w:cs="Arial"/>
            </w:rPr>
            <w:delText xml:space="preserve">comprising 256 populations sampled across North Western North America. Yeaman et al. (2016) performed GEA on their data analyzing numerous environmental variables, but here we only analyze degree days below 0 (DD0). Yeaman et al. (2016) </w:delText>
          </w:r>
          <w:r w:rsidR="003E7E73" w:rsidDel="003F6C16">
            <w:rPr>
              <w:rFonts w:ascii="Arial" w:hAnsi="Arial" w:cs="Arial"/>
            </w:rPr>
            <w:delText xml:space="preserve">developed and </w:delText>
          </w:r>
          <w:r w:rsidR="003E7E73" w:rsidRPr="004D6C6A" w:rsidDel="003F6C16">
            <w:rPr>
              <w:rFonts w:ascii="Arial" w:hAnsi="Arial" w:cs="Arial"/>
            </w:rPr>
            <w:delText xml:space="preserve">applied the top-candidate method to these data and here we replicate that analysis but also applied the WZA to their GEA results (Spearman’s </w:delText>
          </w:r>
        </w:del>
        <m:oMath>
          <m:r>
            <w:del w:id="273" w:author="Tom Booker" w:date="2021-06-04T17:26:00Z">
              <w:rPr>
                <w:rFonts w:ascii="Cambria Math" w:hAnsi="Cambria Math" w:cs="Arial"/>
              </w:rPr>
              <m:t>ρ</m:t>
            </w:del>
          </m:r>
        </m:oMath>
        <w:moveTo w:id="274" w:author="Tom Booker" w:date="2021-06-04T17:25:00Z">
          <w:del w:id="275" w:author="Tom Booker" w:date="2021-06-04T17:26:00Z">
            <w:r w:rsidR="003E7E73" w:rsidRPr="004D6C6A" w:rsidDel="003F6C16">
              <w:rPr>
                <w:rFonts w:ascii="Arial" w:hAnsi="Arial" w:cs="Arial"/>
              </w:rPr>
              <w:delText xml:space="preserve"> and the associated </w:delText>
            </w:r>
            <w:r w:rsidR="003E7E73" w:rsidRPr="004D6C6A" w:rsidDel="003F6C16">
              <w:rPr>
                <w:rFonts w:ascii="Arial" w:hAnsi="Arial" w:cs="Arial"/>
                <w:i w:val="0"/>
              </w:rPr>
              <w:delText>p</w:delText>
            </w:r>
            <w:r w:rsidR="003E7E73" w:rsidRPr="004D6C6A" w:rsidDel="003F6C16">
              <w:rPr>
                <w:rFonts w:ascii="Arial" w:hAnsi="Arial" w:cs="Arial"/>
              </w:rPr>
              <w:delText xml:space="preserve">-value), using genes as the unit of analysis. </w:delText>
            </w:r>
            <w:r w:rsidR="003E7E73" w:rsidDel="003F6C16">
              <w:rPr>
                <w:rFonts w:ascii="Arial" w:hAnsi="Arial" w:cs="Arial"/>
              </w:rPr>
              <w:delText xml:space="preserve">However, as above, we use the </w:delText>
            </w:r>
            <w:r w:rsidR="003E7E73" w:rsidDel="003F6C16">
              <w:rPr>
                <w:rFonts w:ascii="Arial" w:hAnsi="Arial" w:cs="Arial"/>
                <w:i w:val="0"/>
                <w:iCs w:val="0"/>
              </w:rPr>
              <w:delText>p</w:delText>
            </w:r>
            <w:r w:rsidR="003E7E73" w:rsidDel="003F6C16">
              <w:rPr>
                <w:rFonts w:ascii="Arial" w:hAnsi="Arial" w:cs="Arial"/>
              </w:rPr>
              <w:delText xml:space="preserve">-value from the top-candidate method as a continuous index. </w:delText>
            </w:r>
            <w:commentRangeStart w:id="276"/>
            <w:commentRangeEnd w:id="276"/>
            <w:r w:rsidR="003E7E73" w:rsidDel="003F6C16">
              <w:rPr>
                <w:rStyle w:val="CommentReference"/>
              </w:rPr>
              <w:commentReference w:id="276"/>
            </w:r>
            <w:commentRangeStart w:id="277"/>
            <w:commentRangeEnd w:id="277"/>
            <w:r w:rsidR="003E7E73" w:rsidDel="003F6C16">
              <w:rPr>
                <w:rStyle w:val="CommentReference"/>
              </w:rPr>
              <w:commentReference w:id="277"/>
            </w:r>
          </w:del>
        </w:moveTo>
      </w:moveTo>
    </w:p>
    <w:moveToRangeEnd w:id="270"/>
    <w:p w14:paraId="693699DC" w14:textId="77777777" w:rsidR="003E7E73" w:rsidRPr="003E7E73" w:rsidRDefault="003E7E73" w:rsidP="00BA279A">
      <w:pPr>
        <w:pStyle w:val="Heading2"/>
        <w:rPr>
          <w:rPrChange w:id="278" w:author="Tom Booker" w:date="2021-06-04T17:25:00Z">
            <w:rPr>
              <w:rFonts w:ascii="Arial" w:hAnsi="Arial" w:cs="Arial"/>
            </w:rPr>
          </w:rPrChange>
        </w:rPr>
      </w:pPr>
    </w:p>
    <w:p w14:paraId="39BEC400" w14:textId="0C7A271A" w:rsidR="000B456F" w:rsidRPr="00F8653A" w:rsidRDefault="0032250D" w:rsidP="00AD68E8">
      <w:pPr>
        <w:rPr>
          <w:rFonts w:ascii="Arial" w:hAnsi="Arial" w:cs="Arial"/>
        </w:rPr>
      </w:pPr>
      <w:r w:rsidRPr="00F8653A">
        <w:rPr>
          <w:rFonts w:ascii="Arial" w:hAnsi="Arial" w:cs="Arial"/>
        </w:rPr>
        <w:t>We re-</w:t>
      </w:r>
      <w:r w:rsidR="00870FB0" w:rsidRPr="00F8653A">
        <w:rPr>
          <w:rFonts w:ascii="Arial" w:hAnsi="Arial" w:cs="Arial"/>
        </w:rPr>
        <w:t>analyzed</w:t>
      </w:r>
      <w:r w:rsidRPr="00F8653A">
        <w:rPr>
          <w:rFonts w:ascii="Arial" w:hAnsi="Arial" w:cs="Arial"/>
        </w:rPr>
        <w:t xml:space="preserve"> a previously published population genomic dataset for lodgepole pine, </w:t>
      </w:r>
      <w:r w:rsidRPr="00F8653A">
        <w:rPr>
          <w:rFonts w:ascii="Arial" w:hAnsi="Arial" w:cs="Arial"/>
          <w:i/>
        </w:rPr>
        <w:t>Pinus contorta</w:t>
      </w:r>
      <w:r w:rsidRPr="00F8653A">
        <w:rPr>
          <w:rFonts w:ascii="Arial" w:hAnsi="Arial" w:cs="Arial"/>
        </w:rPr>
        <w:t>, a conifer that is widely distributed across the North</w:t>
      </w:r>
      <w:r w:rsidR="00F2090A" w:rsidRPr="00F8653A">
        <w:rPr>
          <w:rFonts w:ascii="Arial" w:hAnsi="Arial" w:cs="Arial"/>
        </w:rPr>
        <w:t>w</w:t>
      </w:r>
      <w:r w:rsidRPr="00F8653A">
        <w:rPr>
          <w:rFonts w:ascii="Arial" w:hAnsi="Arial" w:cs="Arial"/>
        </w:rPr>
        <w:t xml:space="preserve">est of North America. Briefly, Yeaman et al. </w:t>
      </w:r>
      <w:r w:rsidR="00F2090A" w:rsidRPr="00F8653A">
        <w:rPr>
          <w:rFonts w:ascii="Arial" w:hAnsi="Arial" w:cs="Arial"/>
        </w:rPr>
        <w:t>(</w:t>
      </w:r>
      <w:r w:rsidRPr="00F8653A">
        <w:rPr>
          <w:rFonts w:ascii="Arial" w:hAnsi="Arial" w:cs="Arial"/>
        </w:rPr>
        <w:t xml:space="preserve">2016) collected samples from 254 populations across British Columbia and Alberta, Canada and Northern Washington, USA. The lodgepole pine genome is very large (20Gbp), so Yeaman et al. </w:t>
      </w:r>
      <w:r w:rsidR="00F2090A" w:rsidRPr="00F8653A">
        <w:rPr>
          <w:rFonts w:ascii="Arial" w:hAnsi="Arial" w:cs="Arial"/>
        </w:rPr>
        <w:t>(</w:t>
      </w:r>
      <w:r w:rsidRPr="00F8653A">
        <w:rPr>
          <w:rFonts w:ascii="Arial" w:hAnsi="Arial" w:cs="Arial"/>
        </w:rPr>
        <w:t xml:space="preserve">2016) used a sequence capture technique based on the </w:t>
      </w:r>
      <w:r w:rsidRPr="00F8653A">
        <w:rPr>
          <w:rFonts w:ascii="Arial" w:hAnsi="Arial" w:cs="Arial"/>
          <w:i/>
        </w:rPr>
        <w:t>P. contorta</w:t>
      </w:r>
      <w:r w:rsidRPr="00F8653A">
        <w:rPr>
          <w:rFonts w:ascii="Arial" w:hAnsi="Arial" w:cs="Arial"/>
        </w:rPr>
        <w:t xml:space="preserve"> transcriptome. Allele frequencies were estimated for many markers across the captured portion of the genome by sequencing </w:t>
      </w:r>
      <w:r w:rsidR="00B118B0" w:rsidRPr="00F8653A">
        <w:rPr>
          <w:rFonts w:ascii="Arial" w:hAnsi="Arial" w:cs="Arial"/>
        </w:rPr>
        <w:t>1</w:t>
      </w:r>
      <w:r w:rsidRPr="00F8653A">
        <w:rPr>
          <w:rFonts w:ascii="Arial" w:hAnsi="Arial" w:cs="Arial"/>
        </w:rPr>
        <w:t xml:space="preserve">-4 individuals per population. Yeaman et al. </w:t>
      </w:r>
      <w:r w:rsidR="00F2090A" w:rsidRPr="00F8653A">
        <w:rPr>
          <w:rFonts w:ascii="Arial" w:hAnsi="Arial" w:cs="Arial"/>
        </w:rPr>
        <w:t>(</w:t>
      </w:r>
      <w:r w:rsidRPr="00F8653A">
        <w:rPr>
          <w:rFonts w:ascii="Arial" w:hAnsi="Arial" w:cs="Arial"/>
        </w:rPr>
        <w:t xml:space="preserve">2016) performed GEA on each SNP using Spearman’s </w:t>
      </w:r>
      <m:oMath>
        <m:r>
          <w:rPr>
            <w:rFonts w:ascii="Cambria Math" w:hAnsi="Cambria Math" w:cs="Arial"/>
          </w:rPr>
          <m:t>ρ</m:t>
        </m:r>
      </m:oMath>
      <w:r w:rsidRPr="00F8653A">
        <w:rPr>
          <w:rFonts w:ascii="Arial" w:hAnsi="Arial" w:cs="Arial"/>
        </w:rPr>
        <w:t xml:space="preserve"> and used their top-candidate method (see above) to aggregate data across sites within genes. We downloaded the data for individual SNPs from the Dryad repository associated with Yeaman et al. </w:t>
      </w:r>
      <w:r w:rsidR="00F2090A" w:rsidRPr="00F8653A">
        <w:rPr>
          <w:rFonts w:ascii="Arial" w:hAnsi="Arial" w:cs="Arial"/>
        </w:rPr>
        <w:t>(</w:t>
      </w:r>
      <w:r w:rsidRPr="00F8653A">
        <w:rPr>
          <w:rFonts w:ascii="Arial" w:hAnsi="Arial" w:cs="Arial"/>
        </w:rPr>
        <w:t>2016) (</w:t>
      </w:r>
      <w:hyperlink r:id="rId14" w:history="1">
        <w:r w:rsidRPr="00704A6F">
          <w:rPr>
            <w:rStyle w:val="Hyperlink"/>
            <w:rFonts w:ascii="Arial" w:hAnsi="Arial" w:cs="Arial"/>
          </w:rPr>
          <w:t>https://doi.org/10.5061/dryad.0t407</w:t>
        </w:r>
      </w:hyperlink>
      <w:r w:rsidRPr="00F8653A">
        <w:rPr>
          <w:rFonts w:ascii="Arial" w:hAnsi="Arial" w:cs="Arial"/>
        </w:rPr>
        <w:t xml:space="preserve">). We converted </w:t>
      </w:r>
      <w:commentRangeStart w:id="279"/>
      <w:commentRangeStart w:id="280"/>
      <w:r w:rsidRPr="00F8653A">
        <w:rPr>
          <w:rFonts w:ascii="Arial" w:hAnsi="Arial" w:cs="Arial"/>
        </w:rPr>
        <w:t xml:space="preserve">Spearman’s </w:t>
      </w:r>
      <m:oMath>
        <m:r>
          <w:rPr>
            <w:rFonts w:ascii="Cambria Math" w:hAnsi="Cambria Math" w:cs="Arial"/>
          </w:rPr>
          <m:t>ρ</m:t>
        </m:r>
        <w:commentRangeEnd w:id="279"/>
        <m:r>
          <m:rPr>
            <m:sty m:val="p"/>
          </m:rPr>
          <w:rPr>
            <w:rStyle w:val="CommentReference"/>
          </w:rPr>
          <w:commentReference w:id="279"/>
        </m:r>
        <w:commentRangeEnd w:id="280"/>
        <m:r>
          <m:rPr>
            <m:sty m:val="p"/>
          </m:rPr>
          <w:rPr>
            <w:rStyle w:val="CommentReference"/>
          </w:rPr>
          <w:commentReference w:id="280"/>
        </m:r>
      </m:oMath>
      <w:r w:rsidRPr="00F8653A">
        <w:rPr>
          <w:rFonts w:ascii="Arial" w:hAnsi="Arial" w:cs="Arial"/>
        </w:rPr>
        <w:t xml:space="preserve"> </w:t>
      </w:r>
      <w:r w:rsidRPr="00F8653A">
        <w:rPr>
          <w:rFonts w:ascii="Arial" w:hAnsi="Arial" w:cs="Arial"/>
          <w:i/>
        </w:rPr>
        <w:t>p</w:t>
      </w:r>
      <w:r w:rsidRPr="00F8653A">
        <w:rPr>
          <w:rFonts w:ascii="Arial" w:hAnsi="Arial" w:cs="Arial"/>
        </w:rPr>
        <w:t xml:space="preserve">-values into empirical </w:t>
      </w:r>
      <w:r w:rsidRPr="00F8653A">
        <w:rPr>
          <w:rFonts w:ascii="Arial" w:hAnsi="Arial" w:cs="Arial"/>
          <w:i/>
        </w:rPr>
        <w:t>p</w:t>
      </w:r>
      <w:r w:rsidRPr="00F8653A">
        <w:rPr>
          <w:rFonts w:ascii="Arial" w:hAnsi="Arial" w:cs="Arial"/>
        </w:rPr>
        <w:t xml:space="preserve">-values and performed WZA on the same genes </w:t>
      </w:r>
      <w:r w:rsidR="00BE601A" w:rsidRPr="00F8653A">
        <w:rPr>
          <w:rFonts w:ascii="Arial" w:hAnsi="Arial" w:cs="Arial"/>
        </w:rPr>
        <w:t>analyzed</w:t>
      </w:r>
      <w:r w:rsidR="00F2090A" w:rsidRPr="00F8653A">
        <w:rPr>
          <w:rFonts w:ascii="Arial" w:hAnsi="Arial" w:cs="Arial"/>
        </w:rPr>
        <w:t xml:space="preserve"> </w:t>
      </w:r>
      <w:r w:rsidRPr="00F8653A">
        <w:rPr>
          <w:rFonts w:ascii="Arial" w:hAnsi="Arial" w:cs="Arial"/>
        </w:rPr>
        <w:t xml:space="preserve">by Yeaman et al (2016). We also </w:t>
      </w:r>
      <w:r w:rsidR="00F2090A" w:rsidRPr="00F8653A">
        <w:rPr>
          <w:rFonts w:ascii="Arial" w:hAnsi="Arial" w:cs="Arial"/>
        </w:rPr>
        <w:t xml:space="preserve">repeated </w:t>
      </w:r>
      <w:r w:rsidRPr="00F8653A">
        <w:rPr>
          <w:rFonts w:ascii="Arial" w:hAnsi="Arial" w:cs="Arial"/>
        </w:rPr>
        <w:t xml:space="preserve">the top-candidate method, classifying SNPs with empirical </w:t>
      </w:r>
      <w:r w:rsidRPr="00F8653A">
        <w:rPr>
          <w:rFonts w:ascii="Arial" w:hAnsi="Arial" w:cs="Arial"/>
          <w:i/>
        </w:rPr>
        <w:t>p-values</w:t>
      </w:r>
      <w:r w:rsidRPr="00F8653A">
        <w:rPr>
          <w:rFonts w:ascii="Arial" w:hAnsi="Arial" w:cs="Arial"/>
        </w:rPr>
        <w:t xml:space="preserve"> &lt; 0.01 as outliers.</w:t>
      </w:r>
      <w:ins w:id="281" w:author="Tom Booker" w:date="2021-06-04T17:26:00Z">
        <w:r w:rsidR="003E7E73">
          <w:rPr>
            <w:rFonts w:ascii="Arial" w:hAnsi="Arial" w:cs="Arial"/>
          </w:rPr>
          <w:t xml:space="preserve"> However, as above, we use the </w:t>
        </w:r>
        <w:r w:rsidR="003E7E73">
          <w:rPr>
            <w:rFonts w:ascii="Arial" w:hAnsi="Arial" w:cs="Arial"/>
            <w:i/>
            <w:iCs/>
          </w:rPr>
          <w:t>p</w:t>
        </w:r>
        <w:r w:rsidR="003E7E73">
          <w:rPr>
            <w:rFonts w:ascii="Arial" w:hAnsi="Arial" w:cs="Arial"/>
          </w:rPr>
          <w:t xml:space="preserve">-value from the top-candidate method as a continuous index. </w:t>
        </w:r>
      </w:ins>
    </w:p>
    <w:p w14:paraId="6671FCAE" w14:textId="29803DAE" w:rsidR="000B456F" w:rsidRPr="00F8653A" w:rsidRDefault="0032250D" w:rsidP="00AD68E8">
      <w:pPr>
        <w:pStyle w:val="Heading2"/>
        <w:rPr>
          <w:rFonts w:ascii="Arial" w:hAnsi="Arial" w:cs="Arial"/>
        </w:rPr>
      </w:pPr>
      <w:bookmarkStart w:id="282" w:name="data-availability"/>
      <w:r w:rsidRPr="00F8653A">
        <w:rPr>
          <w:rFonts w:ascii="Arial" w:hAnsi="Arial" w:cs="Arial"/>
        </w:rPr>
        <w:t xml:space="preserve">Data </w:t>
      </w:r>
      <w:r w:rsidR="00D26283">
        <w:rPr>
          <w:rFonts w:ascii="Arial" w:hAnsi="Arial" w:cs="Arial"/>
        </w:rPr>
        <w:t xml:space="preserve">and Code </w:t>
      </w:r>
      <w:r w:rsidRPr="00F8653A">
        <w:rPr>
          <w:rFonts w:ascii="Arial" w:hAnsi="Arial" w:cs="Arial"/>
        </w:rPr>
        <w:t>Availability</w:t>
      </w:r>
      <w:bookmarkEnd w:id="282"/>
    </w:p>
    <w:p w14:paraId="3DF78065" w14:textId="29E0E631" w:rsidR="000B456F" w:rsidRPr="00F8653A" w:rsidRDefault="0032250D" w:rsidP="00AD68E8">
      <w:pPr>
        <w:rPr>
          <w:rFonts w:ascii="Arial" w:hAnsi="Arial" w:cs="Arial"/>
        </w:rPr>
      </w:pPr>
      <w:r w:rsidRPr="00F8653A">
        <w:rPr>
          <w:rFonts w:ascii="Arial" w:hAnsi="Arial" w:cs="Arial"/>
        </w:rPr>
        <w:t xml:space="preserve">The simulation configuration files and </w:t>
      </w:r>
      <w:commentRangeStart w:id="283"/>
      <w:commentRangeStart w:id="284"/>
      <w:r w:rsidRPr="00F8653A">
        <w:rPr>
          <w:rFonts w:ascii="Arial" w:hAnsi="Arial" w:cs="Arial"/>
        </w:rPr>
        <w:t xml:space="preserve">code to perform the analysis </w:t>
      </w:r>
      <w:commentRangeEnd w:id="283"/>
      <w:r w:rsidR="00C55FE9">
        <w:rPr>
          <w:rStyle w:val="CommentReference"/>
        </w:rPr>
        <w:commentReference w:id="283"/>
      </w:r>
      <w:commentRangeEnd w:id="284"/>
      <w:r w:rsidR="0096061D">
        <w:rPr>
          <w:rStyle w:val="CommentReference"/>
        </w:rPr>
        <w:commentReference w:id="284"/>
      </w:r>
      <w:r w:rsidRPr="00F8653A">
        <w:rPr>
          <w:rFonts w:ascii="Arial" w:hAnsi="Arial" w:cs="Arial"/>
        </w:rPr>
        <w:t xml:space="preserve">of simulated data and generate the associated plots are available at </w:t>
      </w:r>
      <w:hyperlink r:id="rId15">
        <w:r w:rsidRPr="00F8653A">
          <w:rPr>
            <w:rStyle w:val="Hyperlink"/>
            <w:rFonts w:ascii="Arial" w:hAnsi="Arial" w:cs="Arial"/>
          </w:rPr>
          <w:t>github/TBooker/GEA/WZA</w:t>
        </w:r>
      </w:hyperlink>
      <w:r w:rsidRPr="00F8653A">
        <w:rPr>
          <w:rFonts w:ascii="Arial" w:hAnsi="Arial" w:cs="Arial"/>
        </w:rPr>
        <w:t>.</w:t>
      </w:r>
      <w:r w:rsidR="00D26283">
        <w:rPr>
          <w:rFonts w:ascii="Arial" w:hAnsi="Arial" w:cs="Arial"/>
        </w:rPr>
        <w:t xml:space="preserve"> Analyses were performed using a combination of R and Python. All plots were made using </w:t>
      </w:r>
      <w:r w:rsidR="00D26283">
        <w:rPr>
          <w:rFonts w:ascii="Arial" w:hAnsi="Arial" w:cs="Arial"/>
          <w:i/>
          <w:iCs/>
        </w:rPr>
        <w:t>ggplot2</w:t>
      </w:r>
      <w:r w:rsidR="00D26283">
        <w:rPr>
          <w:rFonts w:ascii="Arial" w:hAnsi="Arial" w:cs="Arial"/>
        </w:rPr>
        <w:t xml:space="preserve"> (</w:t>
      </w:r>
      <w:r w:rsidR="00D26283" w:rsidRPr="008529C4">
        <w:rPr>
          <w:rFonts w:ascii="Arial" w:hAnsi="Arial" w:cs="Arial"/>
          <w:highlight w:val="yellow"/>
          <w:rPrChange w:id="285" w:author="Tom Booker" w:date="2021-06-06T09:58:00Z">
            <w:rPr>
              <w:rFonts w:ascii="Arial" w:hAnsi="Arial" w:cs="Arial"/>
            </w:rPr>
          </w:rPrChange>
        </w:rPr>
        <w:t>REF</w:t>
      </w:r>
      <w:r w:rsidR="00D26283">
        <w:rPr>
          <w:rFonts w:ascii="Arial" w:hAnsi="Arial" w:cs="Arial"/>
        </w:rPr>
        <w:t>).</w:t>
      </w:r>
      <w:r w:rsidRPr="00F8653A">
        <w:rPr>
          <w:rFonts w:ascii="Arial" w:hAnsi="Arial" w:cs="Arial"/>
        </w:rPr>
        <w:t xml:space="preserve"> Tree-sequence files for the simulated populations are available at Dryad and all processed GEA files are available on (</w:t>
      </w:r>
      <w:commentRangeStart w:id="286"/>
      <w:commentRangeStart w:id="287"/>
      <w:r w:rsidRPr="00F8653A">
        <w:rPr>
          <w:rFonts w:ascii="Arial" w:hAnsi="Arial" w:cs="Arial"/>
        </w:rPr>
        <w:t>SomeCoolLocation</w:t>
      </w:r>
      <w:commentRangeEnd w:id="286"/>
      <w:r w:rsidR="00B118B0" w:rsidRPr="00F8653A">
        <w:rPr>
          <w:rStyle w:val="CommentReference"/>
          <w:rFonts w:ascii="Arial" w:hAnsi="Arial" w:cs="Arial"/>
        </w:rPr>
        <w:commentReference w:id="286"/>
      </w:r>
      <w:commentRangeEnd w:id="287"/>
      <w:r w:rsidR="00072004" w:rsidRPr="00F8653A">
        <w:rPr>
          <w:rStyle w:val="CommentReference"/>
          <w:rFonts w:ascii="Arial" w:hAnsi="Arial" w:cs="Arial"/>
        </w:rPr>
        <w:commentReference w:id="287"/>
      </w:r>
      <w:r w:rsidRPr="00F8653A">
        <w:rPr>
          <w:rFonts w:ascii="Arial" w:hAnsi="Arial" w:cs="Arial"/>
        </w:rPr>
        <w:t>).</w:t>
      </w:r>
    </w:p>
    <w:p w14:paraId="2C4AE9F2" w14:textId="77777777" w:rsidR="001A0C2E" w:rsidRPr="00F8653A" w:rsidRDefault="001A0C2E" w:rsidP="00AD68E8">
      <w:pPr>
        <w:snapToGrid/>
        <w:spacing w:before="0"/>
        <w:rPr>
          <w:rFonts w:ascii="Arial" w:eastAsiaTheme="majorEastAsia" w:hAnsi="Arial" w:cs="Arial"/>
          <w:b/>
          <w:bCs/>
          <w:color w:val="000000" w:themeColor="text1"/>
          <w:sz w:val="32"/>
          <w:szCs w:val="32"/>
        </w:rPr>
      </w:pPr>
      <w:bookmarkStart w:id="288" w:name="results"/>
      <w:r w:rsidRPr="00F8653A">
        <w:rPr>
          <w:rFonts w:ascii="Arial" w:hAnsi="Arial" w:cs="Arial"/>
        </w:rPr>
        <w:br w:type="page"/>
      </w:r>
    </w:p>
    <w:p w14:paraId="078274BB" w14:textId="0B0BA57C" w:rsidR="000B456F" w:rsidRPr="00F8653A" w:rsidRDefault="008D611D" w:rsidP="00AD68E8">
      <w:pPr>
        <w:pStyle w:val="Heading1"/>
        <w:rPr>
          <w:rFonts w:ascii="Arial" w:hAnsi="Arial" w:cs="Arial"/>
        </w:rPr>
      </w:pPr>
      <w:r w:rsidRPr="00F8653A">
        <w:rPr>
          <w:rFonts w:ascii="Arial" w:hAnsi="Arial" w:cs="Arial"/>
        </w:rPr>
        <w:lastRenderedPageBreak/>
        <w:t>Results</w:t>
      </w:r>
      <w:bookmarkEnd w:id="288"/>
    </w:p>
    <w:p w14:paraId="328CB11A" w14:textId="446A6ED8" w:rsidR="00EA5318" w:rsidRPr="00FB21D1" w:rsidRDefault="0032250D" w:rsidP="00FB21D1">
      <w:pPr>
        <w:pStyle w:val="Heading2"/>
        <w:rPr>
          <w:rFonts w:ascii="Arial" w:hAnsi="Arial" w:cs="Arial"/>
        </w:rPr>
      </w:pPr>
      <w:bookmarkStart w:id="289" w:name="X9878a172de9e1ac6fdf9cae46e0ab870bcf7422"/>
      <w:r w:rsidRPr="00F8653A">
        <w:rPr>
          <w:rFonts w:ascii="Arial" w:hAnsi="Arial" w:cs="Arial"/>
        </w:rPr>
        <w:t xml:space="preserve">The </w:t>
      </w:r>
      <w:del w:id="290" w:author="Samuel Yeaman" w:date="2021-06-02T11:08:00Z">
        <w:r w:rsidR="0021506C" w:rsidDel="00F559EE">
          <w:rPr>
            <w:rFonts w:ascii="Arial" w:hAnsi="Arial" w:cs="Arial"/>
          </w:rPr>
          <w:delText>efficacy</w:delText>
        </w:r>
        <w:r w:rsidR="0021506C" w:rsidRPr="00F8653A" w:rsidDel="00F559EE">
          <w:rPr>
            <w:rFonts w:ascii="Arial" w:hAnsi="Arial" w:cs="Arial"/>
          </w:rPr>
          <w:delText xml:space="preserve"> </w:delText>
        </w:r>
      </w:del>
      <w:r w:rsidR="00F559EE">
        <w:rPr>
          <w:rFonts w:ascii="Arial" w:hAnsi="Arial" w:cs="Arial"/>
        </w:rPr>
        <w:t>statistical properties</w:t>
      </w:r>
      <w:r w:rsidR="00F559EE" w:rsidRPr="00F8653A">
        <w:rPr>
          <w:rFonts w:ascii="Arial" w:hAnsi="Arial" w:cs="Arial"/>
        </w:rPr>
        <w:t xml:space="preserve"> </w:t>
      </w:r>
      <w:r w:rsidRPr="00F8653A">
        <w:rPr>
          <w:rFonts w:ascii="Arial" w:hAnsi="Arial" w:cs="Arial"/>
        </w:rPr>
        <w:t>of</w:t>
      </w:r>
      <w:ins w:id="291" w:author="Tom Booker" w:date="2021-06-04T14:44:00Z">
        <w:r w:rsidR="0077723B">
          <w:rPr>
            <w:rFonts w:ascii="Arial" w:hAnsi="Arial" w:cs="Arial"/>
          </w:rPr>
          <w:t xml:space="preserve"> the</w:t>
        </w:r>
      </w:ins>
      <w:r w:rsidRPr="00F8653A">
        <w:rPr>
          <w:rFonts w:ascii="Arial" w:hAnsi="Arial" w:cs="Arial"/>
        </w:rPr>
        <w:t xml:space="preserve"> </w:t>
      </w:r>
      <w:commentRangeStart w:id="292"/>
      <w:commentRangeStart w:id="293"/>
      <w:r w:rsidRPr="00F8653A">
        <w:rPr>
          <w:rFonts w:ascii="Arial" w:hAnsi="Arial" w:cs="Arial"/>
        </w:rPr>
        <w:t xml:space="preserve">WZA </w:t>
      </w:r>
      <w:bookmarkEnd w:id="289"/>
      <w:commentRangeEnd w:id="292"/>
      <w:r w:rsidR="00F559EE">
        <w:rPr>
          <w:rStyle w:val="CommentReference"/>
          <w:rFonts w:asciiTheme="minorHAnsi" w:eastAsiaTheme="minorHAnsi" w:hAnsiTheme="minorHAnsi" w:cstheme="minorBidi"/>
          <w:bCs w:val="0"/>
          <w:i w:val="0"/>
          <w:iCs w:val="0"/>
          <w:color w:val="auto"/>
          <w:u w:val="none"/>
        </w:rPr>
        <w:commentReference w:id="292"/>
      </w:r>
      <w:commentRangeEnd w:id="293"/>
      <w:r w:rsidR="00745F3C">
        <w:rPr>
          <w:rStyle w:val="CommentReference"/>
          <w:rFonts w:asciiTheme="minorHAnsi" w:eastAsiaTheme="minorHAnsi" w:hAnsiTheme="minorHAnsi" w:cstheme="minorBidi"/>
          <w:bCs w:val="0"/>
          <w:i w:val="0"/>
          <w:iCs w:val="0"/>
          <w:color w:val="auto"/>
          <w:u w:val="none"/>
        </w:rPr>
        <w:commentReference w:id="293"/>
      </w:r>
    </w:p>
    <w:p w14:paraId="59C51714" w14:textId="4B63EB0A" w:rsidR="00DC35F5" w:rsidRDefault="00EA5318" w:rsidP="00EA5318">
      <w:pPr>
        <w:pStyle w:val="BodyText"/>
        <w:rPr>
          <w:rFonts w:ascii="Arial" w:hAnsi="Arial" w:cs="Arial"/>
        </w:rPr>
      </w:pPr>
      <w:r w:rsidRPr="00F8653A">
        <w:rPr>
          <w:rFonts w:ascii="Arial" w:hAnsi="Arial" w:cs="Arial"/>
        </w:rPr>
        <w:t xml:space="preserve">To assess the statistical properties of </w:t>
      </w:r>
      <w:ins w:id="294" w:author="Tom Booker" w:date="2021-06-04T17:12:00Z">
        <w:r w:rsidR="0060345D">
          <w:rPr>
            <w:rFonts w:ascii="Arial" w:hAnsi="Arial" w:cs="Arial"/>
          </w:rPr>
          <w:t>the</w:t>
        </w:r>
        <w:r w:rsidR="0051600B">
          <w:rPr>
            <w:rFonts w:ascii="Arial" w:hAnsi="Arial" w:cs="Arial"/>
          </w:rPr>
          <w:t xml:space="preserve"> </w:t>
        </w:r>
      </w:ins>
      <w:r w:rsidRPr="00F8653A">
        <w:rPr>
          <w:rFonts w:ascii="Arial" w:hAnsi="Arial" w:cs="Arial"/>
        </w:rPr>
        <w:t xml:space="preserve">WZA, we first performed GEA analyses on </w:t>
      </w:r>
      <w:r w:rsidR="00412480">
        <w:rPr>
          <w:rFonts w:ascii="Arial" w:hAnsi="Arial" w:cs="Arial"/>
        </w:rPr>
        <w:t xml:space="preserve">populations that were evolving neutrally. </w:t>
      </w:r>
      <w:r w:rsidR="00A46D7F">
        <w:rPr>
          <w:rFonts w:ascii="Arial" w:hAnsi="Arial" w:cs="Arial"/>
        </w:rPr>
        <w:t xml:space="preserve">Figure 2A shows the distribution of </w:t>
      </w:r>
      <w:r w:rsidR="00A46D7F" w:rsidRPr="00A46D7F">
        <w:rPr>
          <w:rFonts w:ascii="Arial" w:hAnsi="Arial" w:cs="Arial"/>
        </w:rPr>
        <w:t>WZA</w:t>
      </w:r>
      <w:r w:rsidR="00A46D7F" w:rsidRPr="00A46D7F">
        <w:rPr>
          <w:rFonts w:ascii="Cambria Math" w:hAnsi="Cambria Math" w:cs="Cambria Math"/>
        </w:rPr>
        <w:t>𝜏</w:t>
      </w:r>
      <w:r w:rsidR="00A46D7F" w:rsidRPr="00A46D7F">
        <w:rPr>
          <w:rFonts w:ascii="Arial" w:hAnsi="Arial" w:cs="Arial"/>
          <w:i/>
        </w:rPr>
        <w:t xml:space="preserve"> </w:t>
      </w:r>
      <w:r w:rsidR="00A46D7F" w:rsidRPr="00A46D7F">
        <w:rPr>
          <w:rFonts w:ascii="Arial" w:hAnsi="Arial" w:cs="Arial"/>
          <w:iCs/>
        </w:rPr>
        <w:t>scores</w:t>
      </w:r>
      <w:r w:rsidR="00A46D7F">
        <w:rPr>
          <w:rFonts w:ascii="Arial" w:hAnsi="Arial" w:cs="Arial"/>
          <w:iCs/>
        </w:rPr>
        <w:t xml:space="preserve"> for step</w:t>
      </w:r>
      <w:r w:rsidR="00A46D7F" w:rsidRPr="00B56659">
        <w:rPr>
          <w:rFonts w:ascii="Arial" w:hAnsi="Arial" w:cs="Arial"/>
          <w:iCs/>
        </w:rPr>
        <w:t xml:space="preserve">ping-stone populations simulated </w:t>
      </w:r>
      <w:r w:rsidR="00CA20B6">
        <w:rPr>
          <w:rFonts w:ascii="Arial" w:hAnsi="Arial" w:cs="Arial"/>
          <w:iCs/>
        </w:rPr>
        <w:t xml:space="preserve">under </w:t>
      </w:r>
      <w:r w:rsidR="00A46D7F" w:rsidRPr="00B56659">
        <w:rPr>
          <w:rFonts w:ascii="Arial" w:hAnsi="Arial" w:cs="Arial"/>
          <w:iCs/>
        </w:rPr>
        <w:t xml:space="preserve">the </w:t>
      </w:r>
      <w:r w:rsidR="00A46D7F" w:rsidRPr="004546DC">
        <w:rPr>
          <w:rFonts w:ascii="Arial" w:hAnsi="Arial" w:cs="Arial"/>
          <w:i/>
          <w:rPrChange w:id="295" w:author="Tom Booker" w:date="2021-06-04T17:12:00Z">
            <w:rPr>
              <w:rFonts w:ascii="Arial" w:hAnsi="Arial" w:cs="Arial"/>
              <w:iCs/>
            </w:rPr>
          </w:rPrChange>
        </w:rPr>
        <w:t>BC Map</w:t>
      </w:r>
      <w:r w:rsidR="00A46D7F" w:rsidRPr="00B56659">
        <w:rPr>
          <w:rFonts w:ascii="Arial" w:hAnsi="Arial" w:cs="Arial"/>
          <w:iCs/>
        </w:rPr>
        <w:t>.</w:t>
      </w:r>
      <w:r w:rsidR="001E7AC0" w:rsidRPr="00B56659">
        <w:rPr>
          <w:rFonts w:ascii="Arial" w:hAnsi="Arial" w:cs="Arial"/>
          <w:iCs/>
        </w:rPr>
        <w:t xml:space="preserve"> The null expectation for WZA scores is the standard normal distribution (mean of 0 and standard deviation of 1), but we found that the distribution of WZA</w:t>
      </w:r>
      <w:r w:rsidR="001E7AC0" w:rsidRPr="00B56659">
        <w:rPr>
          <w:rFonts w:ascii="Cambria Math" w:hAnsi="Cambria Math" w:cs="Cambria Math"/>
          <w:iCs/>
        </w:rPr>
        <w:t>𝜏</w:t>
      </w:r>
      <w:r w:rsidR="001E7AC0" w:rsidRPr="00B56659">
        <w:rPr>
          <w:rFonts w:ascii="Arial" w:hAnsi="Arial" w:cs="Arial"/>
          <w:iCs/>
        </w:rPr>
        <w:t xml:space="preserve"> scores deviated </w:t>
      </w:r>
      <w:ins w:id="296" w:author="Samuel Yeaman" w:date="2021-06-02T10:59:00Z">
        <w:r w:rsidR="00F559EE">
          <w:rPr>
            <w:rFonts w:ascii="Arial" w:hAnsi="Arial" w:cs="Arial"/>
            <w:iCs/>
          </w:rPr>
          <w:t xml:space="preserve">slightly </w:t>
        </w:r>
      </w:ins>
      <w:r w:rsidR="001E7AC0" w:rsidRPr="00B56659">
        <w:rPr>
          <w:rFonts w:ascii="Arial" w:hAnsi="Arial" w:cs="Arial"/>
          <w:iCs/>
        </w:rPr>
        <w:t>from this</w:t>
      </w:r>
      <w:ins w:id="297" w:author="Samuel Yeaman" w:date="2021-06-02T10:59:00Z">
        <w:r w:rsidR="00F559EE">
          <w:rPr>
            <w:rFonts w:ascii="Arial" w:hAnsi="Arial" w:cs="Arial"/>
            <w:iCs/>
          </w:rPr>
          <w:t xml:space="preserve"> even under neutrality, where</w:t>
        </w:r>
      </w:ins>
      <w:del w:id="298" w:author="Samuel Yeaman" w:date="2021-06-02T10:59:00Z">
        <w:r w:rsidR="001E7AC0" w:rsidRPr="00B56659" w:rsidDel="00F559EE">
          <w:rPr>
            <w:rFonts w:ascii="Arial" w:hAnsi="Arial" w:cs="Arial"/>
            <w:iCs/>
          </w:rPr>
          <w:delText>.</w:delText>
        </w:r>
      </w:del>
      <w:r w:rsidR="001E7AC0" w:rsidRPr="00B56659">
        <w:rPr>
          <w:rFonts w:ascii="Arial" w:hAnsi="Arial" w:cs="Arial"/>
          <w:iCs/>
        </w:rPr>
        <w:t xml:space="preserve"> </w:t>
      </w:r>
      <w:ins w:id="299" w:author="Samuel Yeaman" w:date="2021-06-02T10:59:00Z">
        <w:r w:rsidR="00F559EE">
          <w:rPr>
            <w:rFonts w:ascii="Arial" w:hAnsi="Arial" w:cs="Arial"/>
            <w:iCs/>
          </w:rPr>
          <w:t>t</w:t>
        </w:r>
      </w:ins>
      <w:del w:id="300" w:author="Samuel Yeaman" w:date="2021-06-02T10:59:00Z">
        <w:r w:rsidR="00B56659" w:rsidRPr="00B56659" w:rsidDel="00F559EE">
          <w:rPr>
            <w:rFonts w:ascii="Arial" w:hAnsi="Arial" w:cs="Arial"/>
            <w:iCs/>
          </w:rPr>
          <w:delText>T</w:delText>
        </w:r>
      </w:del>
      <w:r w:rsidR="00B56659" w:rsidRPr="00B56659">
        <w:rPr>
          <w:rFonts w:ascii="Arial" w:hAnsi="Arial" w:cs="Arial"/>
          <w:iCs/>
        </w:rPr>
        <w:t xml:space="preserve">he mean </w:t>
      </w:r>
      <w:r w:rsidR="004A6565">
        <w:rPr>
          <w:rFonts w:ascii="Arial" w:hAnsi="Arial" w:cs="Arial"/>
          <w:iCs/>
        </w:rPr>
        <w:t xml:space="preserve">and standard deviation of </w:t>
      </w:r>
      <w:r w:rsidR="00B56659" w:rsidRPr="00B56659">
        <w:rPr>
          <w:rFonts w:ascii="Arial" w:hAnsi="Arial" w:cs="Arial"/>
          <w:iCs/>
        </w:rPr>
        <w:t>WZA</w:t>
      </w:r>
      <w:r w:rsidR="00B56659" w:rsidRPr="00B56659">
        <w:rPr>
          <w:rFonts w:ascii="Cambria Math" w:hAnsi="Cambria Math" w:cs="Cambria Math"/>
          <w:iCs/>
        </w:rPr>
        <w:t>𝜏</w:t>
      </w:r>
      <w:r w:rsidR="00B56659" w:rsidRPr="00B56659">
        <w:rPr>
          <w:rFonts w:ascii="Arial" w:hAnsi="Arial" w:cs="Arial"/>
          <w:iCs/>
        </w:rPr>
        <w:t xml:space="preserve"> score</w:t>
      </w:r>
      <w:r w:rsidR="004A6565">
        <w:rPr>
          <w:rFonts w:ascii="Arial" w:hAnsi="Arial" w:cs="Arial"/>
          <w:iCs/>
        </w:rPr>
        <w:t xml:space="preserve">s from individual simulation replicates were </w:t>
      </w:r>
      <w:r w:rsidR="00E13F14">
        <w:rPr>
          <w:rFonts w:ascii="Arial" w:hAnsi="Arial" w:cs="Arial"/>
          <w:iCs/>
        </w:rPr>
        <w:t>approximately</w:t>
      </w:r>
      <w:r w:rsidR="00986A1C">
        <w:rPr>
          <w:rFonts w:ascii="Arial" w:hAnsi="Arial" w:cs="Arial"/>
          <w:iCs/>
        </w:rPr>
        <w:t xml:space="preserve"> </w:t>
      </w:r>
      <w:r w:rsidR="00B56659" w:rsidRPr="00B56659">
        <w:rPr>
          <w:rFonts w:ascii="Arial" w:hAnsi="Arial" w:cs="Arial"/>
          <w:iCs/>
        </w:rPr>
        <w:t>0.0</w:t>
      </w:r>
      <w:r w:rsidR="00986A1C">
        <w:rPr>
          <w:rFonts w:ascii="Arial" w:hAnsi="Arial" w:cs="Arial"/>
          <w:iCs/>
        </w:rPr>
        <w:t>89</w:t>
      </w:r>
      <w:r w:rsidR="00B56659" w:rsidRPr="00B56659">
        <w:rPr>
          <w:rFonts w:ascii="Arial" w:hAnsi="Arial" w:cs="Arial"/>
          <w:iCs/>
        </w:rPr>
        <w:t xml:space="preserve"> </w:t>
      </w:r>
      <w:r w:rsidR="004A6565">
        <w:rPr>
          <w:rFonts w:ascii="Arial" w:hAnsi="Arial" w:cs="Arial"/>
          <w:iCs/>
        </w:rPr>
        <w:t xml:space="preserve">and </w:t>
      </w:r>
      <w:r w:rsidR="00B56659" w:rsidRPr="00B56659">
        <w:rPr>
          <w:rFonts w:ascii="Arial" w:hAnsi="Arial" w:cs="Arial"/>
          <w:iCs/>
        </w:rPr>
        <w:t>1.</w:t>
      </w:r>
      <w:r w:rsidR="00986A1C">
        <w:rPr>
          <w:rFonts w:ascii="Arial" w:hAnsi="Arial" w:cs="Arial"/>
          <w:iCs/>
        </w:rPr>
        <w:t>38</w:t>
      </w:r>
      <w:r w:rsidR="004A6565">
        <w:rPr>
          <w:rFonts w:ascii="Arial" w:hAnsi="Arial" w:cs="Arial"/>
          <w:iCs/>
        </w:rPr>
        <w:t>, respectively</w:t>
      </w:r>
      <w:r w:rsidR="00DD4BB6">
        <w:rPr>
          <w:rFonts w:ascii="Arial" w:hAnsi="Arial" w:cs="Arial"/>
          <w:iCs/>
        </w:rPr>
        <w:t xml:space="preserve">. </w:t>
      </w:r>
      <w:r w:rsidR="00DF6EF3">
        <w:rPr>
          <w:rFonts w:ascii="Arial" w:hAnsi="Arial" w:cs="Arial"/>
          <w:iCs/>
        </w:rPr>
        <w:t>Additionally, t</w:t>
      </w:r>
      <w:r w:rsidR="00DD4BB6" w:rsidRPr="00F8653A">
        <w:rPr>
          <w:rFonts w:ascii="Arial" w:hAnsi="Arial" w:cs="Arial"/>
        </w:rPr>
        <w:t xml:space="preserve">he </w:t>
      </w:r>
      <w:r w:rsidR="00E8062C">
        <w:rPr>
          <w:rFonts w:ascii="Arial" w:hAnsi="Arial" w:cs="Arial"/>
        </w:rPr>
        <w:t xml:space="preserve">inset histogram </w:t>
      </w:r>
      <w:r w:rsidR="00D22C0D">
        <w:rPr>
          <w:rFonts w:ascii="Arial" w:hAnsi="Arial" w:cs="Arial"/>
        </w:rPr>
        <w:t xml:space="preserve">in Figure 2A shows that </w:t>
      </w:r>
      <w:r w:rsidR="00DD4BB6" w:rsidRPr="00F8653A">
        <w:rPr>
          <w:rFonts w:ascii="Arial" w:hAnsi="Arial" w:cs="Arial"/>
        </w:rPr>
        <w:t>distribution of</w:t>
      </w:r>
      <w:r w:rsidR="00DD4BB6">
        <w:rPr>
          <w:rFonts w:ascii="Arial" w:hAnsi="Arial" w:cs="Arial"/>
        </w:rPr>
        <w:t xml:space="preserve"> </w:t>
      </w:r>
      <w:r w:rsidR="00DD4BB6" w:rsidRPr="00B56659">
        <w:rPr>
          <w:rFonts w:ascii="Arial" w:hAnsi="Arial" w:cs="Arial"/>
          <w:iCs/>
        </w:rPr>
        <w:t>WZA</w:t>
      </w:r>
      <w:r w:rsidR="00DD4BB6" w:rsidRPr="00B56659">
        <w:rPr>
          <w:rFonts w:ascii="Cambria Math" w:hAnsi="Cambria Math" w:cs="Cambria Math"/>
          <w:iCs/>
        </w:rPr>
        <w:t>𝜏</w:t>
      </w:r>
      <w:r w:rsidR="00DD4BB6" w:rsidRPr="00B56659">
        <w:rPr>
          <w:rFonts w:ascii="Arial" w:hAnsi="Arial" w:cs="Arial"/>
          <w:iCs/>
        </w:rPr>
        <w:t xml:space="preserve"> score</w:t>
      </w:r>
      <w:r w:rsidR="00DD4BB6">
        <w:rPr>
          <w:rFonts w:ascii="Arial" w:hAnsi="Arial" w:cs="Arial"/>
          <w:iCs/>
        </w:rPr>
        <w:t>s</w:t>
      </w:r>
      <w:r w:rsidR="00DD4BB6" w:rsidRPr="00F8653A">
        <w:rPr>
          <w:rFonts w:ascii="Arial" w:hAnsi="Arial" w:cs="Arial"/>
        </w:rPr>
        <w:t xml:space="preserve"> ha</w:t>
      </w:r>
      <w:r w:rsidR="00DD4BB6">
        <w:rPr>
          <w:rFonts w:ascii="Arial" w:hAnsi="Arial" w:cs="Arial"/>
        </w:rPr>
        <w:t xml:space="preserve">d </w:t>
      </w:r>
      <w:r w:rsidR="00DD4BB6" w:rsidRPr="00F8653A">
        <w:rPr>
          <w:rFonts w:ascii="Arial" w:hAnsi="Arial" w:cs="Arial"/>
        </w:rPr>
        <w:t>a thicker right-hand tail than expected under</w:t>
      </w:r>
      <w:r w:rsidR="00DD4BB6">
        <w:rPr>
          <w:rFonts w:ascii="Arial" w:hAnsi="Arial" w:cs="Arial"/>
        </w:rPr>
        <w:t xml:space="preserve"> the normal </w:t>
      </w:r>
      <w:commentRangeStart w:id="301"/>
      <w:commentRangeStart w:id="302"/>
      <w:r w:rsidR="00DD4BB6">
        <w:rPr>
          <w:rFonts w:ascii="Arial" w:hAnsi="Arial" w:cs="Arial"/>
        </w:rPr>
        <w:t>distribution</w:t>
      </w:r>
      <w:commentRangeEnd w:id="301"/>
      <w:r w:rsidR="00F559EE">
        <w:rPr>
          <w:rStyle w:val="CommentReference"/>
        </w:rPr>
        <w:commentReference w:id="301"/>
      </w:r>
      <w:commentRangeEnd w:id="302"/>
      <w:r w:rsidR="00130986">
        <w:rPr>
          <w:rStyle w:val="CommentReference"/>
        </w:rPr>
        <w:commentReference w:id="302"/>
      </w:r>
      <w:r w:rsidR="00DD4BB6" w:rsidRPr="00F8653A">
        <w:rPr>
          <w:rFonts w:ascii="Arial" w:hAnsi="Arial" w:cs="Arial"/>
        </w:rPr>
        <w:t>.</w:t>
      </w:r>
      <w:r w:rsidR="00DD4BB6">
        <w:rPr>
          <w:rFonts w:ascii="Arial" w:hAnsi="Arial" w:cs="Arial"/>
        </w:rPr>
        <w:t xml:space="preserve"> </w:t>
      </w:r>
    </w:p>
    <w:p w14:paraId="187DA7CE" w14:textId="77777777" w:rsidR="00676642" w:rsidRPr="00B119A0" w:rsidRDefault="00676642" w:rsidP="00676642">
      <w:pPr>
        <w:pStyle w:val="CaptionedFigure"/>
        <w:rPr>
          <w:rFonts w:ascii="Arial" w:hAnsi="Arial" w:cs="Arial"/>
        </w:rPr>
      </w:pPr>
      <w:r w:rsidRPr="00B119A0">
        <w:rPr>
          <w:rFonts w:ascii="Arial" w:hAnsi="Arial" w:cs="Arial"/>
          <w:noProof/>
        </w:rPr>
        <w:drawing>
          <wp:inline distT="0" distB="0" distL="0" distR="0" wp14:anchorId="08C5A0A9" wp14:editId="20B1363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79B3825" w14:textId="6701B04F" w:rsidR="00676642" w:rsidRPr="008F72E5" w:rsidRDefault="00676642" w:rsidP="00676642">
      <w:pPr>
        <w:pStyle w:val="ImageCaption"/>
        <w:rPr>
          <w:rFonts w:ascii="Arial" w:hAnsi="Arial" w:cs="Arial"/>
        </w:rPr>
      </w:pPr>
      <w:r w:rsidRPr="008F72E5">
        <w:rPr>
          <w:rFonts w:ascii="Arial" w:hAnsi="Arial" w:cs="Arial"/>
          <w:b/>
          <w:bCs/>
          <w:i w:val="0"/>
        </w:rPr>
        <w:t>Figure 2.</w:t>
      </w:r>
      <w:r w:rsidRPr="008F72E5">
        <w:rPr>
          <w:rFonts w:ascii="Arial" w:hAnsi="Arial" w:cs="Arial"/>
          <w:i w:val="0"/>
        </w:rPr>
        <w:t xml:space="preserve"> The distribution of WZA scores under neutrality and a model of local adaptation. A) A histogram of WZA</w:t>
      </w:r>
      <w:r w:rsidRPr="008F72E5">
        <w:rPr>
          <w:rFonts w:ascii="Cambria Math" w:hAnsi="Cambria Math" w:cs="Cambria Math"/>
          <w:i w:val="0"/>
        </w:rPr>
        <w:t>𝜏</w:t>
      </w:r>
      <w:r w:rsidRPr="008F72E5">
        <w:rPr>
          <w:rFonts w:ascii="Arial" w:hAnsi="Arial" w:cs="Arial"/>
          <w:i w:val="0"/>
        </w:rPr>
        <w:t xml:space="preserve"> scores under strict neutrality across a set of 20 replicate simulations, inset is a close-up view of the upper tail of the distribution of Z</w:t>
      </w:r>
      <w:r w:rsidRPr="008F72E5">
        <w:rPr>
          <w:rFonts w:ascii="Arial" w:hAnsi="Arial" w:cs="Arial"/>
          <w:i w:val="0"/>
          <w:vertAlign w:val="subscript"/>
        </w:rPr>
        <w:t xml:space="preserve">W </w:t>
      </w:r>
      <w:r w:rsidRPr="008F72E5">
        <w:rPr>
          <w:rFonts w:ascii="Arial" w:hAnsi="Arial" w:cs="Arial"/>
          <w:i w:val="0"/>
        </w:rPr>
        <w:t xml:space="preserve">scores. B) A </w:t>
      </w:r>
      <w:r w:rsidRPr="008F72E5">
        <w:rPr>
          <w:rFonts w:ascii="Arial" w:hAnsi="Arial" w:cs="Arial"/>
          <w:i w:val="0"/>
          <w:iCs/>
        </w:rPr>
        <w:t>d</w:t>
      </w:r>
      <w:commentRangeStart w:id="303"/>
      <w:commentRangeStart w:id="304"/>
      <w:r w:rsidRPr="008F72E5">
        <w:rPr>
          <w:rFonts w:ascii="Arial" w:hAnsi="Arial" w:cs="Arial"/>
          <w:i w:val="0"/>
          <w:iCs/>
        </w:rPr>
        <w:t>ensity</w:t>
      </w:r>
      <w:r w:rsidRPr="008F72E5">
        <w:rPr>
          <w:rFonts w:ascii="Arial" w:hAnsi="Arial" w:cs="Arial"/>
        </w:rPr>
        <w:t xml:space="preserve"> </w:t>
      </w:r>
      <w:commentRangeEnd w:id="303"/>
      <w:r w:rsidRPr="008F72E5">
        <w:rPr>
          <w:rStyle w:val="CommentReference"/>
          <w:rFonts w:ascii="Arial" w:hAnsi="Arial" w:cs="Arial"/>
          <w:i w:val="0"/>
        </w:rPr>
        <w:commentReference w:id="303"/>
      </w:r>
      <w:commentRangeEnd w:id="304"/>
      <w:r w:rsidRPr="008F72E5">
        <w:rPr>
          <w:rStyle w:val="CommentReference"/>
          <w:rFonts w:ascii="Arial" w:hAnsi="Arial" w:cs="Arial"/>
          <w:i w:val="0"/>
        </w:rPr>
        <w:commentReference w:id="304"/>
      </w:r>
      <w:r w:rsidRPr="008F72E5">
        <w:rPr>
          <w:rFonts w:ascii="Arial" w:hAnsi="Arial" w:cs="Arial"/>
          <w:i w:val="0"/>
        </w:rPr>
        <w:t>plot showing the separation of WZA</w:t>
      </w:r>
      <w:r w:rsidRPr="008F72E5">
        <w:rPr>
          <w:rFonts w:ascii="Cambria Math" w:hAnsi="Cambria Math" w:cs="Cambria Math"/>
          <w:i w:val="0"/>
        </w:rPr>
        <w:t>𝜏</w:t>
      </w:r>
      <w:r w:rsidRPr="008F72E5">
        <w:rPr>
          <w:rFonts w:ascii="Arial" w:hAnsi="Arial" w:cs="Arial"/>
          <w:i w:val="0"/>
        </w:rPr>
        <w:t xml:space="preserve"> scores for genes that are locally adaptive versus evolving neutrally across the genome of 20 simulation replicates. GEA was performed on 40 demes sampled from the </w:t>
      </w:r>
      <w:r w:rsidRPr="008529C4">
        <w:rPr>
          <w:rFonts w:ascii="Arial" w:hAnsi="Arial" w:cs="Arial"/>
          <w:iCs/>
          <w:rPrChange w:id="305" w:author="Tom Booker" w:date="2021-06-06T09:59:00Z">
            <w:rPr>
              <w:rFonts w:ascii="Arial" w:hAnsi="Arial" w:cs="Arial"/>
              <w:i w:val="0"/>
            </w:rPr>
          </w:rPrChange>
        </w:rPr>
        <w:t>BC Map</w:t>
      </w:r>
      <w:r w:rsidRPr="008F72E5">
        <w:rPr>
          <w:rFonts w:ascii="Arial" w:hAnsi="Arial" w:cs="Arial"/>
          <w:i w:val="0"/>
        </w:rPr>
        <w:t>.</w:t>
      </w:r>
    </w:p>
    <w:p w14:paraId="34861FC5" w14:textId="77777777" w:rsidR="00676642" w:rsidRPr="00733E2B" w:rsidRDefault="00676642" w:rsidP="00EA5318">
      <w:pPr>
        <w:pStyle w:val="BodyText"/>
      </w:pPr>
    </w:p>
    <w:p w14:paraId="56171257" w14:textId="1837EE53" w:rsidR="00945FF8" w:rsidRDefault="009A787F" w:rsidP="00EA5318">
      <w:pPr>
        <w:pStyle w:val="BodyText"/>
        <w:rPr>
          <w:rFonts w:ascii="Arial" w:hAnsi="Arial" w:cs="Arial"/>
        </w:rPr>
      </w:pPr>
      <w:r>
        <w:rPr>
          <w:rFonts w:ascii="Arial" w:hAnsi="Arial" w:cs="Arial"/>
        </w:rPr>
        <w:t xml:space="preserve">The </w:t>
      </w:r>
      <w:r w:rsidR="00DD4BB6">
        <w:rPr>
          <w:rFonts w:ascii="Arial" w:hAnsi="Arial" w:cs="Arial"/>
        </w:rPr>
        <w:t xml:space="preserve">deviation from the </w:t>
      </w:r>
      <w:r w:rsidR="003F3DD8">
        <w:rPr>
          <w:rFonts w:ascii="Arial" w:hAnsi="Arial" w:cs="Arial"/>
        </w:rPr>
        <w:t xml:space="preserve">standard normal distribution is </w:t>
      </w:r>
      <w:r w:rsidR="002502E7">
        <w:rPr>
          <w:rFonts w:ascii="Arial" w:hAnsi="Arial" w:cs="Arial"/>
        </w:rPr>
        <w:t xml:space="preserve">driven by </w:t>
      </w:r>
      <w:r w:rsidR="00414958">
        <w:rPr>
          <w:rFonts w:ascii="Arial" w:hAnsi="Arial" w:cs="Arial"/>
        </w:rPr>
        <w:t xml:space="preserve">non-independence of SNPs within the </w:t>
      </w:r>
      <w:r w:rsidR="00800CD9">
        <w:rPr>
          <w:rFonts w:ascii="Arial" w:hAnsi="Arial" w:cs="Arial"/>
        </w:rPr>
        <w:t xml:space="preserve">analysis </w:t>
      </w:r>
      <w:r w:rsidR="00414958">
        <w:rPr>
          <w:rFonts w:ascii="Arial" w:hAnsi="Arial" w:cs="Arial"/>
        </w:rPr>
        <w:t xml:space="preserve">windows we </w:t>
      </w:r>
      <w:r w:rsidR="00800CD9">
        <w:rPr>
          <w:rFonts w:ascii="Arial" w:hAnsi="Arial" w:cs="Arial"/>
        </w:rPr>
        <w:t xml:space="preserve">used to calculate </w:t>
      </w:r>
      <w:r w:rsidR="00945FF8" w:rsidRPr="00F8653A">
        <w:rPr>
          <w:rFonts w:ascii="Arial" w:hAnsi="Arial" w:cs="Arial"/>
        </w:rPr>
        <w:t xml:space="preserve">WZA </w:t>
      </w:r>
      <w:r w:rsidR="00800CD9" w:rsidRPr="00B56659">
        <w:rPr>
          <w:rFonts w:ascii="Arial" w:hAnsi="Arial" w:cs="Arial"/>
          <w:iCs/>
        </w:rPr>
        <w:t>scores</w:t>
      </w:r>
      <w:r w:rsidR="00414958">
        <w:rPr>
          <w:rFonts w:ascii="Arial" w:hAnsi="Arial" w:cs="Arial"/>
        </w:rPr>
        <w:t xml:space="preserve">. </w:t>
      </w:r>
      <w:r w:rsidR="007611D4">
        <w:rPr>
          <w:rFonts w:ascii="Arial" w:hAnsi="Arial" w:cs="Arial"/>
        </w:rPr>
        <w:t>To demonstrate th</w:t>
      </w:r>
      <w:r w:rsidR="00B667E6">
        <w:rPr>
          <w:rFonts w:ascii="Arial" w:hAnsi="Arial" w:cs="Arial"/>
        </w:rPr>
        <w:t>is</w:t>
      </w:r>
      <w:r w:rsidR="007611D4">
        <w:rPr>
          <w:rFonts w:ascii="Arial" w:hAnsi="Arial" w:cs="Arial"/>
        </w:rPr>
        <w:t xml:space="preserve">, we re-calculated WZA scores, but </w:t>
      </w:r>
      <w:r w:rsidR="00B434D6">
        <w:rPr>
          <w:rFonts w:ascii="Arial" w:hAnsi="Arial" w:cs="Arial"/>
        </w:rPr>
        <w:t>permuted</w:t>
      </w:r>
      <w:r w:rsidR="007611D4">
        <w:rPr>
          <w:rFonts w:ascii="Arial" w:hAnsi="Arial" w:cs="Arial"/>
        </w:rPr>
        <w:t xml:space="preserve"> the locations of SNPs</w:t>
      </w:r>
      <w:r w:rsidR="00B434D6">
        <w:rPr>
          <w:rFonts w:ascii="Arial" w:hAnsi="Arial" w:cs="Arial"/>
        </w:rPr>
        <w:t xml:space="preserve"> across the genome, effectively erasing the signal of linkage within genes</w:t>
      </w:r>
      <w:r w:rsidR="00026937">
        <w:rPr>
          <w:rFonts w:ascii="Arial" w:hAnsi="Arial" w:cs="Arial"/>
        </w:rPr>
        <w:t xml:space="preserve">. The distribution of </w:t>
      </w:r>
      <w:r w:rsidR="00026937" w:rsidRPr="00B56659">
        <w:rPr>
          <w:rFonts w:ascii="Arial" w:hAnsi="Arial" w:cs="Arial"/>
          <w:iCs/>
        </w:rPr>
        <w:t>WZA</w:t>
      </w:r>
      <w:r w:rsidR="00026937" w:rsidRPr="00B56659">
        <w:rPr>
          <w:rFonts w:ascii="Cambria Math" w:hAnsi="Cambria Math" w:cs="Cambria Math"/>
          <w:iCs/>
        </w:rPr>
        <w:t>𝜏</w:t>
      </w:r>
      <w:r w:rsidR="00026937" w:rsidRPr="00B56659">
        <w:rPr>
          <w:rFonts w:ascii="Arial" w:hAnsi="Arial" w:cs="Arial"/>
          <w:iCs/>
        </w:rPr>
        <w:t xml:space="preserve"> scores</w:t>
      </w:r>
      <w:r w:rsidR="00026937">
        <w:rPr>
          <w:rFonts w:ascii="Arial" w:hAnsi="Arial" w:cs="Arial"/>
          <w:iCs/>
        </w:rPr>
        <w:t xml:space="preserve"> in this permuted dataset </w:t>
      </w:r>
      <w:r w:rsidR="003428B9">
        <w:rPr>
          <w:rFonts w:ascii="Arial" w:hAnsi="Arial" w:cs="Arial"/>
          <w:iCs/>
        </w:rPr>
        <w:t>closel</w:t>
      </w:r>
      <w:r w:rsidR="004942E4">
        <w:rPr>
          <w:rFonts w:ascii="Arial" w:hAnsi="Arial" w:cs="Arial"/>
          <w:iCs/>
        </w:rPr>
        <w:t>y</w:t>
      </w:r>
      <w:r w:rsidR="00026937">
        <w:rPr>
          <w:rFonts w:ascii="Arial" w:hAnsi="Arial" w:cs="Arial"/>
          <w:iCs/>
        </w:rPr>
        <w:t xml:space="preserve"> matched the </w:t>
      </w:r>
      <w:r w:rsidR="00B54A7C">
        <w:rPr>
          <w:rFonts w:ascii="Arial" w:hAnsi="Arial" w:cs="Arial"/>
          <w:iCs/>
        </w:rPr>
        <w:t>null expectation</w:t>
      </w:r>
      <w:r w:rsidR="00A35083">
        <w:rPr>
          <w:rFonts w:ascii="Arial" w:hAnsi="Arial" w:cs="Arial"/>
          <w:iCs/>
        </w:rPr>
        <w:t xml:space="preserve"> and did not have a thick right-hand tail (Figure S</w:t>
      </w:r>
      <w:r w:rsidR="002329C0">
        <w:rPr>
          <w:rFonts w:ascii="Arial" w:hAnsi="Arial" w:cs="Arial"/>
          <w:iCs/>
        </w:rPr>
        <w:t>4</w:t>
      </w:r>
      <w:r w:rsidR="00F559EE">
        <w:rPr>
          <w:rFonts w:ascii="Arial" w:hAnsi="Arial" w:cs="Arial"/>
          <w:iCs/>
        </w:rPr>
        <w:t>; shuffled</w:t>
      </w:r>
      <w:r w:rsidR="00A35083">
        <w:rPr>
          <w:rFonts w:ascii="Arial" w:hAnsi="Arial" w:cs="Arial"/>
          <w:iCs/>
        </w:rPr>
        <w:t>)</w:t>
      </w:r>
      <w:r w:rsidR="001300DE">
        <w:rPr>
          <w:rFonts w:ascii="Arial" w:hAnsi="Arial" w:cs="Arial"/>
          <w:iCs/>
        </w:rPr>
        <w:t xml:space="preserve">; </w:t>
      </w:r>
      <w:r w:rsidR="00A468E1">
        <w:rPr>
          <w:rFonts w:ascii="Arial" w:hAnsi="Arial" w:cs="Arial"/>
          <w:iCs/>
        </w:rPr>
        <w:t xml:space="preserve">each of </w:t>
      </w:r>
      <w:r w:rsidR="001300DE">
        <w:rPr>
          <w:rFonts w:ascii="Arial" w:hAnsi="Arial" w:cs="Arial"/>
          <w:iCs/>
        </w:rPr>
        <w:t xml:space="preserve">20 simulation replicates had mean </w:t>
      </w:r>
      <w:r w:rsidR="00A468E1">
        <w:rPr>
          <w:rFonts w:ascii="Arial" w:hAnsi="Arial" w:cs="Arial"/>
          <w:iCs/>
        </w:rPr>
        <w:t xml:space="preserve">a </w:t>
      </w:r>
      <w:r w:rsidR="001300DE" w:rsidRPr="00B56659">
        <w:rPr>
          <w:rFonts w:ascii="Arial" w:hAnsi="Arial" w:cs="Arial"/>
          <w:iCs/>
        </w:rPr>
        <w:lastRenderedPageBreak/>
        <w:t>WZA</w:t>
      </w:r>
      <w:r w:rsidR="001300DE" w:rsidRPr="00B56659">
        <w:rPr>
          <w:rFonts w:ascii="Cambria Math" w:hAnsi="Cambria Math" w:cs="Cambria Math"/>
          <w:iCs/>
        </w:rPr>
        <w:t>𝜏</w:t>
      </w:r>
      <w:r w:rsidR="001300DE" w:rsidRPr="00B56659">
        <w:rPr>
          <w:rFonts w:ascii="Arial" w:hAnsi="Arial" w:cs="Arial"/>
          <w:iCs/>
        </w:rPr>
        <w:t xml:space="preserve"> </w:t>
      </w:r>
      <w:r w:rsidR="00A468E1">
        <w:rPr>
          <w:rFonts w:ascii="Arial" w:hAnsi="Arial" w:cs="Arial"/>
          <w:iCs/>
        </w:rPr>
        <w:t xml:space="preserve">indistinguishable from 0 </w:t>
      </w:r>
      <w:r w:rsidR="00C30C8C">
        <w:rPr>
          <w:rFonts w:ascii="Arial" w:hAnsi="Arial" w:cs="Arial"/>
          <w:iCs/>
        </w:rPr>
        <w:t>with</w:t>
      </w:r>
      <w:r w:rsidR="00A468E1">
        <w:rPr>
          <w:rFonts w:ascii="Arial" w:hAnsi="Arial" w:cs="Arial"/>
          <w:iCs/>
        </w:rPr>
        <w:t xml:space="preserve"> a standard</w:t>
      </w:r>
      <w:r w:rsidR="001300DE">
        <w:rPr>
          <w:rFonts w:ascii="Arial" w:hAnsi="Arial" w:cs="Arial"/>
          <w:iCs/>
        </w:rPr>
        <w:t xml:space="preserve"> </w:t>
      </w:r>
      <w:r w:rsidR="00A468E1">
        <w:rPr>
          <w:rFonts w:ascii="Arial" w:hAnsi="Arial" w:cs="Arial"/>
          <w:iCs/>
        </w:rPr>
        <w:t>deviation very close to 1</w:t>
      </w:r>
      <w:r w:rsidR="00B54A7C">
        <w:rPr>
          <w:rFonts w:ascii="Arial" w:hAnsi="Arial" w:cs="Arial"/>
          <w:iCs/>
        </w:rPr>
        <w:t>.</w:t>
      </w:r>
      <w:r w:rsidR="00F559EE">
        <w:rPr>
          <w:rFonts w:ascii="Arial" w:hAnsi="Arial" w:cs="Arial"/>
          <w:iCs/>
        </w:rPr>
        <w:t xml:space="preserve"> </w:t>
      </w:r>
      <w:del w:id="306" w:author="Samuel Yeaman" w:date="2021-06-02T11:01:00Z">
        <w:r w:rsidR="00F559EE" w:rsidDel="00F559EE">
          <w:rPr>
            <w:rFonts w:ascii="Arial" w:hAnsi="Arial" w:cs="Arial"/>
          </w:rPr>
          <w:delText>This</w:delText>
        </w:r>
      </w:del>
      <w:del w:id="307" w:author="Samuel Yeaman" w:date="2021-06-02T11:05:00Z">
        <w:r w:rsidR="00F559EE" w:rsidDel="00F559EE">
          <w:rPr>
            <w:rFonts w:ascii="Arial" w:hAnsi="Arial" w:cs="Arial"/>
          </w:rPr>
          <w:delText xml:space="preserve"> deviation from the null expectation is not primarily driven by spatial population structure as similar deviations were seen when simulating populations under a finite-deme island model or when performing WZA on population structure corrected Bayes factors from </w:delText>
        </w:r>
        <w:r w:rsidR="00F559EE" w:rsidRPr="001345C8" w:rsidDel="00F559EE">
          <w:rPr>
            <w:rFonts w:ascii="Arial" w:hAnsi="Arial" w:cs="Arial"/>
            <w:i/>
            <w:iCs/>
          </w:rPr>
          <w:delText>BayPass</w:delText>
        </w:r>
        <w:r w:rsidR="00F559EE" w:rsidDel="00F559EE">
          <w:rPr>
            <w:rFonts w:ascii="Arial" w:hAnsi="Arial" w:cs="Arial"/>
          </w:rPr>
          <w:delText xml:space="preserve"> (</w:delText>
        </w:r>
        <w:r w:rsidR="00F559EE" w:rsidRPr="00905E33" w:rsidDel="00F559EE">
          <w:rPr>
            <w:rFonts w:ascii="Arial" w:hAnsi="Arial" w:cs="Arial"/>
          </w:rPr>
          <w:delText>Figure S4</w:delText>
        </w:r>
        <w:r w:rsidR="00F559EE" w:rsidDel="00F559EE">
          <w:rPr>
            <w:rFonts w:ascii="Arial" w:hAnsi="Arial" w:cs="Arial"/>
          </w:rPr>
          <w:delText>).</w:delText>
        </w:r>
        <w:r w:rsidR="003428B9" w:rsidRPr="00B56659" w:rsidDel="00F559EE">
          <w:rPr>
            <w:rFonts w:ascii="Arial" w:hAnsi="Arial" w:cs="Arial"/>
            <w:iCs/>
          </w:rPr>
          <w:delText xml:space="preserve"> </w:delText>
        </w:r>
      </w:del>
      <w:commentRangeStart w:id="308"/>
      <w:commentRangeStart w:id="309"/>
      <w:commentRangeStart w:id="310"/>
      <w:r w:rsidR="00ED3230">
        <w:rPr>
          <w:rFonts w:ascii="Arial" w:hAnsi="Arial" w:cs="Arial"/>
          <w:iCs/>
        </w:rPr>
        <w:t>It is worth noting that w</w:t>
      </w:r>
      <w:r w:rsidR="002B7F88">
        <w:rPr>
          <w:rFonts w:ascii="Arial" w:hAnsi="Arial" w:cs="Arial"/>
          <w:iCs/>
        </w:rPr>
        <w:t xml:space="preserve">e modelled populations </w:t>
      </w:r>
      <w:r w:rsidR="002B090E">
        <w:rPr>
          <w:rFonts w:ascii="Arial" w:hAnsi="Arial" w:cs="Arial"/>
          <w:iCs/>
        </w:rPr>
        <w:t xml:space="preserve">that </w:t>
      </w:r>
      <w:r w:rsidR="002B7F88">
        <w:rPr>
          <w:rFonts w:ascii="Arial" w:hAnsi="Arial" w:cs="Arial"/>
          <w:iCs/>
        </w:rPr>
        <w:t>did not change in size over time. Non-</w:t>
      </w:r>
      <w:r w:rsidR="001356C1">
        <w:rPr>
          <w:rFonts w:ascii="Arial" w:hAnsi="Arial" w:cs="Arial"/>
          <w:iCs/>
        </w:rPr>
        <w:t>equilibrium</w:t>
      </w:r>
      <w:r w:rsidR="002B7F88">
        <w:rPr>
          <w:rFonts w:ascii="Arial" w:hAnsi="Arial" w:cs="Arial"/>
          <w:iCs/>
        </w:rPr>
        <w:t xml:space="preserve"> population dynamics such as population expansion may </w:t>
      </w:r>
      <w:r w:rsidR="001356C1">
        <w:rPr>
          <w:rFonts w:ascii="Arial" w:hAnsi="Arial" w:cs="Arial"/>
          <w:iCs/>
        </w:rPr>
        <w:t xml:space="preserve">influence the distribution of </w:t>
      </w:r>
      <w:r w:rsidR="00945FF8" w:rsidRPr="00F8653A">
        <w:rPr>
          <w:rFonts w:ascii="Arial" w:hAnsi="Arial" w:cs="Arial"/>
        </w:rPr>
        <w:t>WZA</w:t>
      </w:r>
      <w:r w:rsidR="002E76DD">
        <w:rPr>
          <w:rFonts w:ascii="Arial" w:hAnsi="Arial" w:cs="Arial"/>
        </w:rPr>
        <w:t xml:space="preserve"> scores</w:t>
      </w:r>
      <w:r w:rsidR="00945FF8">
        <w:rPr>
          <w:rFonts w:ascii="Arial" w:hAnsi="Arial" w:cs="Arial"/>
        </w:rPr>
        <w:t>.</w:t>
      </w:r>
      <w:r w:rsidR="00945FF8" w:rsidRPr="00F8653A">
        <w:rPr>
          <w:rFonts w:ascii="Arial" w:hAnsi="Arial" w:cs="Arial"/>
        </w:rPr>
        <w:t xml:space="preserve"> </w:t>
      </w:r>
      <w:commentRangeEnd w:id="308"/>
      <w:r w:rsidR="0021506C">
        <w:rPr>
          <w:rStyle w:val="CommentReference"/>
        </w:rPr>
        <w:commentReference w:id="308"/>
      </w:r>
      <w:commentRangeEnd w:id="309"/>
      <w:r w:rsidR="00063A28">
        <w:rPr>
          <w:rStyle w:val="CommentReference"/>
        </w:rPr>
        <w:commentReference w:id="309"/>
      </w:r>
      <w:commentRangeEnd w:id="310"/>
      <w:r w:rsidR="00F559EE">
        <w:rPr>
          <w:rStyle w:val="CommentReference"/>
        </w:rPr>
        <w:commentReference w:id="310"/>
      </w:r>
    </w:p>
    <w:p w14:paraId="206C1268" w14:textId="536BA299" w:rsidR="00EB5878" w:rsidDel="00AC213B" w:rsidRDefault="00F559EE" w:rsidP="00EB5878">
      <w:pPr>
        <w:pStyle w:val="BodyText"/>
        <w:rPr>
          <w:del w:id="311" w:author="Tom Booker" w:date="2021-06-04T12:59:00Z"/>
          <w:rFonts w:ascii="Arial" w:hAnsi="Arial" w:cs="Arial"/>
          <w:iCs/>
        </w:rPr>
      </w:pPr>
      <w:r>
        <w:rPr>
          <w:rFonts w:ascii="Arial" w:hAnsi="Arial" w:cs="Arial"/>
        </w:rPr>
        <w:t xml:space="preserve">When evolution includes selection, </w:t>
      </w:r>
      <w:r w:rsidR="00733E2B">
        <w:rPr>
          <w:rFonts w:ascii="Arial" w:hAnsi="Arial" w:cs="Arial"/>
        </w:rPr>
        <w:t xml:space="preserve">WZA can </w:t>
      </w:r>
      <w:r>
        <w:rPr>
          <w:rFonts w:ascii="Arial" w:hAnsi="Arial" w:cs="Arial"/>
        </w:rPr>
        <w:t xml:space="preserve">often </w:t>
      </w:r>
      <w:r w:rsidR="00733E2B">
        <w:rPr>
          <w:rFonts w:ascii="Arial" w:hAnsi="Arial" w:cs="Arial"/>
        </w:rPr>
        <w:t>clearly distinguish regions of the genome contain</w:t>
      </w:r>
      <w:r w:rsidR="002341D4">
        <w:rPr>
          <w:rFonts w:ascii="Arial" w:hAnsi="Arial" w:cs="Arial"/>
        </w:rPr>
        <w:t>ing</w:t>
      </w:r>
      <w:r w:rsidR="00733E2B">
        <w:rPr>
          <w:rFonts w:ascii="Arial" w:hAnsi="Arial" w:cs="Arial"/>
        </w:rPr>
        <w:t xml:space="preserve"> loci that contribute to local adaptation from those that </w:t>
      </w:r>
      <w:r w:rsidR="00AC58A8">
        <w:rPr>
          <w:rFonts w:ascii="Arial" w:hAnsi="Arial" w:cs="Arial"/>
        </w:rPr>
        <w:t xml:space="preserve">do not. Figure 2B shows clear separation of </w:t>
      </w:r>
      <w:r w:rsidR="00AC58A8" w:rsidRPr="00B56659">
        <w:rPr>
          <w:rFonts w:ascii="Arial" w:hAnsi="Arial" w:cs="Arial"/>
          <w:iCs/>
        </w:rPr>
        <w:t>WZA</w:t>
      </w:r>
      <w:r w:rsidR="00AC58A8" w:rsidRPr="00B56659">
        <w:rPr>
          <w:rFonts w:ascii="Cambria Math" w:hAnsi="Cambria Math" w:cs="Cambria Math"/>
          <w:iCs/>
        </w:rPr>
        <w:t>𝜏</w:t>
      </w:r>
      <w:r w:rsidR="00AC58A8" w:rsidRPr="00B56659">
        <w:rPr>
          <w:rFonts w:ascii="Arial" w:hAnsi="Arial" w:cs="Arial"/>
          <w:iCs/>
        </w:rPr>
        <w:t xml:space="preserve"> scores</w:t>
      </w:r>
      <w:r w:rsidR="0036411A">
        <w:rPr>
          <w:rFonts w:ascii="Arial" w:hAnsi="Arial" w:cs="Arial"/>
          <w:iCs/>
        </w:rPr>
        <w:t xml:space="preserve"> for</w:t>
      </w:r>
      <w:r w:rsidR="00976C9A">
        <w:rPr>
          <w:rFonts w:ascii="Arial" w:hAnsi="Arial" w:cs="Arial"/>
          <w:iCs/>
        </w:rPr>
        <w:t xml:space="preserve"> genes that contribute to local adaptation from</w:t>
      </w:r>
      <w:r w:rsidR="0060337C">
        <w:rPr>
          <w:rFonts w:ascii="Arial" w:hAnsi="Arial" w:cs="Arial"/>
          <w:iCs/>
        </w:rPr>
        <w:t xml:space="preserve"> </w:t>
      </w:r>
      <w:r w:rsidR="00976C9A">
        <w:rPr>
          <w:rFonts w:ascii="Arial" w:hAnsi="Arial" w:cs="Arial"/>
          <w:iCs/>
        </w:rPr>
        <w:t>those that are evolving neutrally</w:t>
      </w:r>
      <w:r w:rsidR="00006D5D">
        <w:rPr>
          <w:rFonts w:ascii="Arial" w:hAnsi="Arial" w:cs="Arial"/>
          <w:iCs/>
        </w:rPr>
        <w:t xml:space="preserve"> </w:t>
      </w:r>
      <w:r>
        <w:rPr>
          <w:rFonts w:ascii="Arial" w:hAnsi="Arial" w:cs="Arial"/>
          <w:iCs/>
        </w:rPr>
        <w:t>(</w:t>
      </w:r>
      <w:r w:rsidR="00006D5D">
        <w:rPr>
          <w:rFonts w:ascii="Arial" w:hAnsi="Arial" w:cs="Arial"/>
          <w:iCs/>
        </w:rPr>
        <w:t xml:space="preserve">similar </w:t>
      </w:r>
      <w:r w:rsidR="008F72E5">
        <w:rPr>
          <w:rFonts w:ascii="Arial" w:hAnsi="Arial" w:cs="Arial"/>
          <w:iCs/>
        </w:rPr>
        <w:t xml:space="preserve">results were found </w:t>
      </w:r>
      <w:r w:rsidR="00006D5D">
        <w:rPr>
          <w:rFonts w:ascii="Arial" w:hAnsi="Arial" w:cs="Arial"/>
          <w:iCs/>
        </w:rPr>
        <w:t xml:space="preserve">for </w:t>
      </w:r>
      <w:r w:rsidR="00AD2DFC">
        <w:rPr>
          <w:rFonts w:ascii="Arial" w:hAnsi="Arial" w:cs="Arial"/>
          <w:iCs/>
        </w:rPr>
        <w:t xml:space="preserve">both the </w:t>
      </w:r>
      <w:r w:rsidR="00AD2DFC" w:rsidRPr="00AD2DFC">
        <w:rPr>
          <w:rFonts w:ascii="Arial" w:hAnsi="Arial" w:cs="Arial"/>
          <w:i/>
        </w:rPr>
        <w:t>Gradien</w:t>
      </w:r>
      <w:r w:rsidR="00AD2DFC">
        <w:rPr>
          <w:rFonts w:ascii="Arial" w:hAnsi="Arial" w:cs="Arial"/>
          <w:i/>
        </w:rPr>
        <w:t>t</w:t>
      </w:r>
      <w:r w:rsidR="00AD2DFC">
        <w:rPr>
          <w:rFonts w:ascii="Arial" w:hAnsi="Arial" w:cs="Arial"/>
          <w:iCs/>
        </w:rPr>
        <w:t xml:space="preserve"> and </w:t>
      </w:r>
      <w:r w:rsidR="00AD2DFC">
        <w:rPr>
          <w:rFonts w:ascii="Arial" w:hAnsi="Arial" w:cs="Arial"/>
          <w:i/>
        </w:rPr>
        <w:t xml:space="preserve">Truncated </w:t>
      </w:r>
      <w:r w:rsidR="00AD2DFC">
        <w:rPr>
          <w:rFonts w:ascii="Arial" w:hAnsi="Arial" w:cs="Arial"/>
          <w:iCs/>
        </w:rPr>
        <w:t>maps</w:t>
      </w:r>
      <w:r>
        <w:rPr>
          <w:rFonts w:ascii="Arial" w:hAnsi="Arial" w:cs="Arial"/>
          <w:iCs/>
        </w:rPr>
        <w:t xml:space="preserve">; </w:t>
      </w:r>
      <w:r w:rsidR="00AD2DFC">
        <w:rPr>
          <w:rFonts w:ascii="Arial" w:hAnsi="Arial" w:cs="Arial"/>
          <w:iCs/>
        </w:rPr>
        <w:t>Figure S</w:t>
      </w:r>
      <w:r w:rsidR="005A64EE">
        <w:rPr>
          <w:rFonts w:ascii="Arial" w:hAnsi="Arial" w:cs="Arial"/>
          <w:iCs/>
        </w:rPr>
        <w:t>5</w:t>
      </w:r>
      <w:r w:rsidR="00AD2DFC">
        <w:rPr>
          <w:rFonts w:ascii="Arial" w:hAnsi="Arial" w:cs="Arial"/>
          <w:iCs/>
        </w:rPr>
        <w:t xml:space="preserve">). </w:t>
      </w:r>
      <w:r w:rsidR="008F72E5">
        <w:rPr>
          <w:rFonts w:ascii="Arial" w:hAnsi="Arial" w:cs="Arial"/>
          <w:iCs/>
        </w:rPr>
        <w:t xml:space="preserve">The </w:t>
      </w:r>
      <w:r w:rsidR="00BA0548">
        <w:rPr>
          <w:rFonts w:ascii="Arial" w:hAnsi="Arial" w:cs="Arial"/>
          <w:iCs/>
        </w:rPr>
        <w:t>distribution</w:t>
      </w:r>
      <w:r w:rsidR="00657701">
        <w:rPr>
          <w:rFonts w:ascii="Arial" w:hAnsi="Arial" w:cs="Arial"/>
          <w:iCs/>
        </w:rPr>
        <w:t>s</w:t>
      </w:r>
      <w:r w:rsidR="00BA0548">
        <w:rPr>
          <w:rFonts w:ascii="Arial" w:hAnsi="Arial" w:cs="Arial"/>
          <w:iCs/>
        </w:rPr>
        <w:t xml:space="preserve"> </w:t>
      </w:r>
      <w:r w:rsidR="008F72E5">
        <w:rPr>
          <w:rFonts w:ascii="Arial" w:hAnsi="Arial" w:cs="Arial"/>
          <w:iCs/>
        </w:rPr>
        <w:t xml:space="preserve">of </w:t>
      </w:r>
      <w:r w:rsidR="008F72E5" w:rsidRPr="00B56659">
        <w:rPr>
          <w:rFonts w:ascii="Arial" w:hAnsi="Arial" w:cs="Arial"/>
          <w:iCs/>
        </w:rPr>
        <w:t>WZA</w:t>
      </w:r>
      <w:r w:rsidR="008F72E5" w:rsidRPr="00B56659">
        <w:rPr>
          <w:rFonts w:ascii="Cambria Math" w:hAnsi="Cambria Math" w:cs="Cambria Math"/>
          <w:iCs/>
        </w:rPr>
        <w:t>𝜏</w:t>
      </w:r>
      <w:r w:rsidR="008F72E5" w:rsidRPr="00B56659">
        <w:rPr>
          <w:rFonts w:ascii="Arial" w:hAnsi="Arial" w:cs="Arial"/>
          <w:iCs/>
        </w:rPr>
        <w:t xml:space="preserve"> scores</w:t>
      </w:r>
      <w:r w:rsidR="008F72E5">
        <w:rPr>
          <w:rFonts w:ascii="Arial" w:hAnsi="Arial" w:cs="Arial"/>
          <w:iCs/>
        </w:rPr>
        <w:t xml:space="preserve"> </w:t>
      </w:r>
      <w:r w:rsidR="00C01720">
        <w:rPr>
          <w:rFonts w:ascii="Arial" w:hAnsi="Arial" w:cs="Arial"/>
          <w:iCs/>
        </w:rPr>
        <w:t>for locally adapt</w:t>
      </w:r>
      <w:r>
        <w:rPr>
          <w:rFonts w:ascii="Arial" w:hAnsi="Arial" w:cs="Arial"/>
          <w:iCs/>
        </w:rPr>
        <w:t>ed</w:t>
      </w:r>
      <w:r w:rsidR="00C01720">
        <w:rPr>
          <w:rFonts w:ascii="Arial" w:hAnsi="Arial" w:cs="Arial"/>
          <w:iCs/>
        </w:rPr>
        <w:t xml:space="preserve"> genes </w:t>
      </w:r>
      <w:r w:rsidR="008F72E5">
        <w:rPr>
          <w:rFonts w:ascii="Arial" w:hAnsi="Arial" w:cs="Arial"/>
          <w:iCs/>
        </w:rPr>
        <w:t xml:space="preserve">when modelling stabilizing selection was </w:t>
      </w:r>
      <w:r w:rsidR="00584DD2">
        <w:rPr>
          <w:rFonts w:ascii="Arial" w:hAnsi="Arial" w:cs="Arial"/>
          <w:iCs/>
        </w:rPr>
        <w:t>broader than when modelling directional selection</w:t>
      </w:r>
      <w:r w:rsidR="000D0C2F">
        <w:rPr>
          <w:rFonts w:ascii="Arial" w:hAnsi="Arial" w:cs="Arial"/>
          <w:iCs/>
        </w:rPr>
        <w:t xml:space="preserve"> (Figure S</w:t>
      </w:r>
      <w:r w:rsidR="005A64EE">
        <w:rPr>
          <w:rFonts w:ascii="Arial" w:hAnsi="Arial" w:cs="Arial"/>
          <w:iCs/>
        </w:rPr>
        <w:t>5</w:t>
      </w:r>
      <w:r w:rsidR="000D0C2F">
        <w:rPr>
          <w:rFonts w:ascii="Arial" w:hAnsi="Arial" w:cs="Arial"/>
          <w:iCs/>
        </w:rPr>
        <w:t xml:space="preserve">), consistent with </w:t>
      </w:r>
      <w:r w:rsidR="00803600">
        <w:rPr>
          <w:rFonts w:ascii="Arial" w:hAnsi="Arial" w:cs="Arial"/>
          <w:iCs/>
        </w:rPr>
        <w:t xml:space="preserve">differences in the </w:t>
      </w:r>
      <w:r w:rsidR="000D0C2F">
        <w:rPr>
          <w:rFonts w:ascii="Arial" w:hAnsi="Arial" w:cs="Arial"/>
          <w:iCs/>
        </w:rPr>
        <w:t>distributions of effect size for the genes involved in local adaptation under the two selection models (Figure S</w:t>
      </w:r>
      <w:r w:rsidR="003A3950">
        <w:rPr>
          <w:rFonts w:ascii="Arial" w:hAnsi="Arial" w:cs="Arial"/>
          <w:iCs/>
        </w:rPr>
        <w:t>6</w:t>
      </w:r>
      <w:r w:rsidR="000D0C2F">
        <w:rPr>
          <w:rFonts w:ascii="Arial" w:hAnsi="Arial" w:cs="Arial"/>
          <w:iCs/>
        </w:rPr>
        <w:t>).</w:t>
      </w:r>
      <w:r w:rsidR="00C00F89">
        <w:rPr>
          <w:rFonts w:ascii="Arial" w:hAnsi="Arial" w:cs="Arial"/>
          <w:iCs/>
        </w:rPr>
        <w:t xml:space="preserve"> </w:t>
      </w:r>
      <w:r w:rsidR="00EB5878">
        <w:rPr>
          <w:rFonts w:ascii="Arial" w:hAnsi="Arial" w:cs="Arial"/>
          <w:iCs/>
        </w:rPr>
        <w:t xml:space="preserve">The separation of the distributions of </w:t>
      </w:r>
      <w:r w:rsidR="00CF703F" w:rsidRPr="00B56659">
        <w:rPr>
          <w:rFonts w:ascii="Arial" w:hAnsi="Arial" w:cs="Arial"/>
          <w:iCs/>
        </w:rPr>
        <w:t>WZA</w:t>
      </w:r>
      <w:r w:rsidR="00CF703F" w:rsidRPr="00B56659">
        <w:rPr>
          <w:rFonts w:ascii="Cambria Math" w:hAnsi="Cambria Math" w:cs="Cambria Math"/>
          <w:iCs/>
        </w:rPr>
        <w:t>𝜏</w:t>
      </w:r>
      <w:r w:rsidR="00CF703F" w:rsidRPr="00B56659">
        <w:rPr>
          <w:rFonts w:ascii="Arial" w:hAnsi="Arial" w:cs="Arial"/>
          <w:iCs/>
        </w:rPr>
        <w:t xml:space="preserve"> </w:t>
      </w:r>
      <w:r w:rsidR="00EB5878">
        <w:rPr>
          <w:rFonts w:ascii="Arial" w:hAnsi="Arial" w:cs="Arial"/>
          <w:iCs/>
        </w:rPr>
        <w:t xml:space="preserve">scores for locally adaptive genes versus neutrally evolving genes </w:t>
      </w:r>
      <w:r w:rsidR="004C059C">
        <w:rPr>
          <w:rFonts w:ascii="Arial" w:hAnsi="Arial" w:cs="Arial"/>
          <w:iCs/>
        </w:rPr>
        <w:t xml:space="preserve">indicates that it may </w:t>
      </w:r>
      <w:r w:rsidR="00CF703F">
        <w:rPr>
          <w:rFonts w:ascii="Arial" w:hAnsi="Arial" w:cs="Arial"/>
          <w:iCs/>
        </w:rPr>
        <w:t>be a powerful method for identifying the genetic basis of local adaptation</w:t>
      </w:r>
      <w:r w:rsidR="00B509C1">
        <w:rPr>
          <w:rFonts w:ascii="Arial" w:hAnsi="Arial" w:cs="Arial"/>
          <w:iCs/>
        </w:rPr>
        <w:t>.</w:t>
      </w:r>
    </w:p>
    <w:p w14:paraId="4EC0622D" w14:textId="0B3B0E37" w:rsidR="00170762" w:rsidRDefault="00170762" w:rsidP="00EB5878">
      <w:pPr>
        <w:pStyle w:val="BodyText"/>
        <w:rPr>
          <w:ins w:id="312" w:author="Tom Booker" w:date="2021-06-04T12:59:00Z"/>
          <w:rFonts w:ascii="Arial" w:hAnsi="Arial" w:cs="Arial"/>
          <w:iCs/>
        </w:rPr>
      </w:pPr>
    </w:p>
    <w:p w14:paraId="739CFDDD" w14:textId="77777777" w:rsidR="00AC213B" w:rsidRPr="00EB5878" w:rsidRDefault="00AC213B" w:rsidP="00EB5878">
      <w:pPr>
        <w:pStyle w:val="BodyText"/>
        <w:rPr>
          <w:rFonts w:ascii="Arial" w:hAnsi="Arial" w:cs="Arial"/>
          <w:iCs/>
        </w:rPr>
      </w:pPr>
    </w:p>
    <w:p w14:paraId="13FDD7D9" w14:textId="7B81E2B0" w:rsidR="00CC0CFD" w:rsidRPr="00E52429" w:rsidRDefault="0032250D" w:rsidP="00E52429">
      <w:pPr>
        <w:pStyle w:val="Heading2"/>
        <w:rPr>
          <w:rFonts w:ascii="Arial" w:hAnsi="Arial" w:cs="Arial"/>
        </w:rPr>
      </w:pPr>
      <w:bookmarkStart w:id="313" w:name="X6ea56c965473b78f3a7acf5c285b77237ded4ef"/>
      <w:r w:rsidRPr="00F8653A">
        <w:rPr>
          <w:rFonts w:ascii="Arial" w:hAnsi="Arial" w:cs="Arial"/>
        </w:rPr>
        <w:t>Comparison of</w:t>
      </w:r>
      <w:r w:rsidR="00F559EE">
        <w:rPr>
          <w:rFonts w:ascii="Arial" w:hAnsi="Arial" w:cs="Arial"/>
        </w:rPr>
        <w:t xml:space="preserve"> the WZA with other</w:t>
      </w:r>
      <w:del w:id="314" w:author="Tom Booker" w:date="2021-06-03T15:06:00Z">
        <w:r w:rsidRPr="00F8653A" w:rsidDel="00AB0850">
          <w:rPr>
            <w:rFonts w:ascii="Arial" w:hAnsi="Arial" w:cs="Arial"/>
          </w:rPr>
          <w:delText xml:space="preserve"> window-based</w:delText>
        </w:r>
      </w:del>
      <w:r w:rsidRPr="00F8653A">
        <w:rPr>
          <w:rFonts w:ascii="Arial" w:hAnsi="Arial" w:cs="Arial"/>
        </w:rPr>
        <w:t xml:space="preserve"> GEA approaches</w:t>
      </w:r>
      <w:bookmarkEnd w:id="313"/>
    </w:p>
    <w:p w14:paraId="1DBCEAB7" w14:textId="583B4A1F" w:rsidR="001D3962" w:rsidRPr="00F8653A" w:rsidRDefault="00676642" w:rsidP="001D3962">
      <w:pPr>
        <w:rPr>
          <w:rFonts w:ascii="Arial" w:hAnsi="Arial" w:cs="Arial"/>
          <w:b/>
          <w:bCs/>
        </w:rPr>
      </w:pPr>
      <w:commentRangeStart w:id="315"/>
      <w:commentRangeStart w:id="316"/>
      <w:r w:rsidRPr="00F8653A">
        <w:rPr>
          <w:rFonts w:ascii="Arial" w:hAnsi="Arial" w:cs="Arial"/>
        </w:rPr>
        <w:t>We compared WZA to two other methods for identifying genomic regions that contribute to local adaptation from GEA data</w:t>
      </w:r>
      <w:r w:rsidR="00134847">
        <w:rPr>
          <w:rFonts w:ascii="Arial" w:hAnsi="Arial" w:cs="Arial"/>
        </w:rPr>
        <w:t xml:space="preserve"> (Figure 3)</w:t>
      </w:r>
      <w:r w:rsidRPr="00F8653A">
        <w:rPr>
          <w:rFonts w:ascii="Arial" w:hAnsi="Arial" w:cs="Arial"/>
        </w:rPr>
        <w:t xml:space="preserve">. </w:t>
      </w:r>
      <w:commentRangeStart w:id="317"/>
      <w:del w:id="318" w:author="Tom Booker" w:date="2021-06-03T15:09:00Z">
        <w:r w:rsidRPr="00F8653A" w:rsidDel="00AB0850">
          <w:rPr>
            <w:rFonts w:ascii="Arial" w:hAnsi="Arial" w:cs="Arial"/>
          </w:rPr>
          <w:delText xml:space="preserve">The first was </w:delText>
        </w:r>
        <w:r w:rsidR="00083544" w:rsidRPr="00F8653A" w:rsidDel="00AB0850">
          <w:rPr>
            <w:rFonts w:ascii="Arial" w:hAnsi="Arial" w:cs="Arial"/>
          </w:rPr>
          <w:delText xml:space="preserve">a single-SNP based approach, where the most extreme test statistic in each gene was used to identify outliers. </w:delText>
        </w:r>
        <w:r w:rsidRPr="00F8653A" w:rsidDel="00AB0850">
          <w:rPr>
            <w:rFonts w:ascii="Arial" w:hAnsi="Arial" w:cs="Arial"/>
          </w:rPr>
          <w:delText xml:space="preserve">The second was </w:delText>
        </w:r>
        <w:r w:rsidR="00083544" w:rsidRPr="00F8653A" w:rsidDel="00AB0850">
          <w:rPr>
            <w:rFonts w:ascii="Arial" w:hAnsi="Arial" w:cs="Arial"/>
          </w:rPr>
          <w:delText xml:space="preserve">the top-candidate method of Yeaman et al. (2016), which asks whether a </w:delText>
        </w:r>
        <w:r w:rsidR="00083544" w:rsidDel="00AB0850">
          <w:rPr>
            <w:rFonts w:ascii="Arial" w:hAnsi="Arial" w:cs="Arial"/>
          </w:rPr>
          <w:delText xml:space="preserve">particular </w:delText>
        </w:r>
        <w:r w:rsidR="00083544" w:rsidRPr="00F8653A" w:rsidDel="00AB0850">
          <w:rPr>
            <w:rFonts w:ascii="Arial" w:hAnsi="Arial" w:cs="Arial"/>
          </w:rPr>
          <w:delText>genomic region has more outlier SNPs than one would expect based on the rest of the genome.</w:delText>
        </w:r>
        <w:commentRangeEnd w:id="317"/>
        <w:r w:rsidR="00F559EE" w:rsidDel="00AB0850">
          <w:rPr>
            <w:rStyle w:val="CommentReference"/>
          </w:rPr>
          <w:commentReference w:id="317"/>
        </w:r>
        <w:r w:rsidR="00083544" w:rsidRPr="00F8653A" w:rsidDel="00AB0850">
          <w:rPr>
            <w:rFonts w:ascii="Arial" w:hAnsi="Arial" w:cs="Arial"/>
          </w:rPr>
          <w:delText xml:space="preserve"> </w:delText>
        </w:r>
      </w:del>
      <w:commentRangeStart w:id="319"/>
      <w:r w:rsidRPr="00F8653A">
        <w:rPr>
          <w:rFonts w:ascii="Arial" w:hAnsi="Arial" w:cs="Arial"/>
        </w:rPr>
        <w:t xml:space="preserve">To assess the </w:t>
      </w:r>
      <w:commentRangeEnd w:id="319"/>
      <w:r w:rsidRPr="00F8653A">
        <w:rPr>
          <w:rStyle w:val="CommentReference"/>
          <w:rFonts w:ascii="Arial" w:hAnsi="Arial" w:cs="Arial"/>
        </w:rPr>
        <w:commentReference w:id="319"/>
      </w:r>
      <w:r w:rsidRPr="00F8653A">
        <w:rPr>
          <w:rFonts w:ascii="Arial" w:hAnsi="Arial" w:cs="Arial"/>
        </w:rPr>
        <w:t xml:space="preserve">performance of the different </w:t>
      </w:r>
      <w:r w:rsidR="00D11F11">
        <w:rPr>
          <w:rFonts w:ascii="Arial" w:hAnsi="Arial" w:cs="Arial"/>
        </w:rPr>
        <w:t>methods</w:t>
      </w:r>
      <w:r w:rsidRPr="00F8653A">
        <w:rPr>
          <w:rFonts w:ascii="Arial" w:hAnsi="Arial" w:cs="Arial"/>
        </w:rPr>
        <w:t xml:space="preserve">, we </w:t>
      </w:r>
      <w:ins w:id="320" w:author="Samuel Yeaman" w:date="2021-06-02T11:15:00Z">
        <w:r w:rsidR="00F559EE">
          <w:rPr>
            <w:rFonts w:ascii="Arial" w:hAnsi="Arial" w:cs="Arial"/>
          </w:rPr>
          <w:t xml:space="preserve">examined </w:t>
        </w:r>
      </w:ins>
      <w:r w:rsidRPr="00F8653A">
        <w:rPr>
          <w:rFonts w:ascii="Arial" w:hAnsi="Arial" w:cs="Arial"/>
        </w:rPr>
        <w:t xml:space="preserve">the top 1, 2, 3,... 50 genes in terms of </w:t>
      </w:r>
      <w:r w:rsidR="00D11F11" w:rsidRPr="00B56659">
        <w:rPr>
          <w:rFonts w:ascii="Arial" w:hAnsi="Arial" w:cs="Arial"/>
          <w:iCs/>
        </w:rPr>
        <w:t>WZA</w:t>
      </w:r>
      <w:r w:rsidR="00D11F11" w:rsidRPr="00B56659">
        <w:rPr>
          <w:rFonts w:ascii="Cambria Math" w:hAnsi="Cambria Math" w:cs="Cambria Math"/>
          <w:iCs/>
        </w:rPr>
        <w:t>𝜏</w:t>
      </w:r>
      <w:r w:rsidRPr="00F8653A">
        <w:rPr>
          <w:rFonts w:ascii="Arial" w:hAnsi="Arial" w:cs="Arial"/>
        </w:rPr>
        <w:t xml:space="preserve"> scores,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(p</m:t>
        </m:r>
      </m:oMath>
      <w:r w:rsidRPr="00F8653A">
        <w:rPr>
          <w:rFonts w:ascii="Arial" w:hAnsi="Arial" w:cs="Arial"/>
        </w:rPr>
        <w:t xml:space="preserve">-values) from the top-candidate method, or </w:t>
      </w:r>
      <w:r w:rsidR="000D5E85">
        <w:rPr>
          <w:rFonts w:ascii="Arial" w:hAnsi="Arial" w:cs="Arial"/>
        </w:rPr>
        <w:t xml:space="preserve">the single SNP Kendall’s </w:t>
      </w:r>
      <w:r w:rsidR="000D5E85" w:rsidRPr="00B56659">
        <w:rPr>
          <w:rFonts w:ascii="Cambria Math" w:hAnsi="Cambria Math" w:cs="Cambria Math"/>
          <w:iCs/>
        </w:rPr>
        <w:t>𝜏</w:t>
      </w:r>
      <w:r w:rsidR="000D5E85" w:rsidRPr="00F8653A">
        <w:rPr>
          <w:rFonts w:ascii="Arial" w:hAnsi="Arial" w:cs="Arial"/>
        </w:rPr>
        <w:t xml:space="preserve"> </w:t>
      </w:r>
      <w:r w:rsidRPr="00F8653A">
        <w:rPr>
          <w:rFonts w:ascii="Arial" w:hAnsi="Arial" w:cs="Arial"/>
        </w:rPr>
        <w:t xml:space="preserve">approach </w:t>
      </w:r>
      <w:r w:rsidR="00BB3F18">
        <w:rPr>
          <w:rFonts w:ascii="Arial" w:hAnsi="Arial" w:cs="Arial"/>
        </w:rPr>
        <w:t>and calculated the proportion of all true positives that were identified in each case.</w:t>
      </w:r>
      <w:r w:rsidR="00550116">
        <w:rPr>
          <w:rFonts w:ascii="Arial" w:hAnsi="Arial" w:cs="Arial"/>
        </w:rPr>
        <w:t xml:space="preserve"> </w:t>
      </w:r>
      <w:r w:rsidR="009C283A">
        <w:rPr>
          <w:rFonts w:ascii="Arial" w:hAnsi="Arial" w:cs="Arial"/>
        </w:rPr>
        <w:t xml:space="preserve">In </w:t>
      </w:r>
      <w:r w:rsidR="00910C8C">
        <w:rPr>
          <w:rFonts w:ascii="Arial" w:hAnsi="Arial" w:cs="Arial"/>
        </w:rPr>
        <w:t xml:space="preserve">our </w:t>
      </w:r>
      <w:r w:rsidR="009C283A">
        <w:rPr>
          <w:rFonts w:ascii="Arial" w:hAnsi="Arial" w:cs="Arial"/>
        </w:rPr>
        <w:t>simulation</w:t>
      </w:r>
      <w:r w:rsidR="00910C8C">
        <w:rPr>
          <w:rFonts w:ascii="Arial" w:hAnsi="Arial" w:cs="Arial"/>
        </w:rPr>
        <w:t>s</w:t>
      </w:r>
      <w:r w:rsidR="009C283A">
        <w:rPr>
          <w:rFonts w:ascii="Arial" w:hAnsi="Arial" w:cs="Arial"/>
        </w:rPr>
        <w:t xml:space="preserve">, </w:t>
      </w:r>
      <w:r w:rsidR="004C1A48">
        <w:rPr>
          <w:rFonts w:ascii="Arial" w:hAnsi="Arial" w:cs="Arial"/>
        </w:rPr>
        <w:t>there were 1,000 genes in total</w:t>
      </w:r>
      <w:r w:rsidR="00910C8C">
        <w:rPr>
          <w:rFonts w:ascii="Arial" w:hAnsi="Arial" w:cs="Arial"/>
        </w:rPr>
        <w:t xml:space="preserve"> with around</w:t>
      </w:r>
      <w:r w:rsidR="004C1A48">
        <w:rPr>
          <w:rFonts w:ascii="Arial" w:hAnsi="Arial" w:cs="Arial"/>
        </w:rPr>
        <w:t xml:space="preserve"> </w:t>
      </w:r>
      <w:r w:rsidR="009C283A">
        <w:rPr>
          <w:rFonts w:ascii="Arial" w:hAnsi="Arial" w:cs="Arial"/>
        </w:rPr>
        <w:t xml:space="preserve">6 </w:t>
      </w:r>
      <w:r w:rsidR="00B02774">
        <w:rPr>
          <w:rFonts w:ascii="Arial" w:hAnsi="Arial" w:cs="Arial"/>
        </w:rPr>
        <w:t>locally adapt</w:t>
      </w:r>
      <w:ins w:id="321" w:author="Samuel Yeaman" w:date="2021-06-02T11:15:00Z">
        <w:r w:rsidR="00F559EE">
          <w:rPr>
            <w:rFonts w:ascii="Arial" w:hAnsi="Arial" w:cs="Arial"/>
          </w:rPr>
          <w:t>ed</w:t>
        </w:r>
      </w:ins>
      <w:r w:rsidR="00B02774">
        <w:rPr>
          <w:rFonts w:ascii="Arial" w:hAnsi="Arial" w:cs="Arial"/>
        </w:rPr>
        <w:t xml:space="preserve"> </w:t>
      </w:r>
      <w:r w:rsidR="009C283A">
        <w:rPr>
          <w:rFonts w:ascii="Arial" w:hAnsi="Arial" w:cs="Arial"/>
        </w:rPr>
        <w:t xml:space="preserve">genes </w:t>
      </w:r>
      <w:r w:rsidR="00910C8C">
        <w:rPr>
          <w:rFonts w:ascii="Arial" w:hAnsi="Arial" w:cs="Arial"/>
        </w:rPr>
        <w:t xml:space="preserve">in each </w:t>
      </w:r>
      <w:r w:rsidR="001D3962">
        <w:rPr>
          <w:rFonts w:ascii="Arial" w:hAnsi="Arial" w:cs="Arial"/>
        </w:rPr>
        <w:t>replicate (see Methods).</w:t>
      </w:r>
      <w:r w:rsidR="001D3962" w:rsidRPr="001D3962">
        <w:rPr>
          <w:rFonts w:ascii="Arial" w:hAnsi="Arial" w:cs="Arial"/>
        </w:rPr>
        <w:t xml:space="preserve"> </w:t>
      </w:r>
      <w:r w:rsidR="001D3962">
        <w:rPr>
          <w:rFonts w:ascii="Arial" w:hAnsi="Arial" w:cs="Arial"/>
        </w:rPr>
        <w:t xml:space="preserve">For visualization purposes, we include </w:t>
      </w:r>
      <w:r w:rsidR="001D3962" w:rsidRPr="00F8653A">
        <w:rPr>
          <w:rFonts w:ascii="Arial" w:hAnsi="Arial" w:cs="Arial"/>
        </w:rPr>
        <w:t xml:space="preserve">Figure </w:t>
      </w:r>
      <w:r w:rsidR="001D3962">
        <w:rPr>
          <w:rFonts w:ascii="Arial" w:hAnsi="Arial" w:cs="Arial"/>
        </w:rPr>
        <w:t>S</w:t>
      </w:r>
      <w:r w:rsidR="00393E70">
        <w:rPr>
          <w:rFonts w:ascii="Arial" w:hAnsi="Arial" w:cs="Arial"/>
        </w:rPr>
        <w:t>7</w:t>
      </w:r>
      <w:r w:rsidR="001D3962">
        <w:rPr>
          <w:rFonts w:ascii="Arial" w:hAnsi="Arial" w:cs="Arial"/>
        </w:rPr>
        <w:t>,</w:t>
      </w:r>
      <w:r w:rsidR="001D3962" w:rsidRPr="00F8653A">
        <w:rPr>
          <w:rFonts w:ascii="Arial" w:hAnsi="Arial" w:cs="Arial"/>
        </w:rPr>
        <w:t xml:space="preserve"> </w:t>
      </w:r>
      <w:r w:rsidR="001D3962">
        <w:rPr>
          <w:rFonts w:ascii="Arial" w:hAnsi="Arial" w:cs="Arial"/>
        </w:rPr>
        <w:t xml:space="preserve">which </w:t>
      </w:r>
      <w:r w:rsidR="001D3962" w:rsidRPr="00F8653A">
        <w:rPr>
          <w:rFonts w:ascii="Arial" w:hAnsi="Arial" w:cs="Arial"/>
        </w:rPr>
        <w:t xml:space="preserve">shows the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(p</m:t>
        </m:r>
      </m:oMath>
      <w:r w:rsidR="001D3962" w:rsidRPr="00F8653A">
        <w:rPr>
          <w:rFonts w:ascii="Arial" w:hAnsi="Arial" w:cs="Arial"/>
        </w:rPr>
        <w:t xml:space="preserve">-values) from Kendall’s </w:t>
      </w:r>
      <m:oMath>
        <m:r>
          <w:rPr>
            <w:rFonts w:ascii="Cambria Math" w:hAnsi="Cambria Math" w:cs="Arial"/>
          </w:rPr>
          <m:t>τ</m:t>
        </m:r>
      </m:oMath>
      <w:r w:rsidR="001D3962" w:rsidRPr="00F8653A">
        <w:rPr>
          <w:rFonts w:ascii="Arial" w:hAnsi="Arial" w:cs="Arial"/>
        </w:rPr>
        <w:t xml:space="preserve"> represented as a Manhattan plot for individual simulation replicate</w:t>
      </w:r>
      <w:r w:rsidR="00AE2EFB">
        <w:rPr>
          <w:rFonts w:ascii="Arial" w:hAnsi="Arial" w:cs="Arial"/>
        </w:rPr>
        <w:t>s</w:t>
      </w:r>
      <w:r w:rsidR="00170762">
        <w:rPr>
          <w:rFonts w:ascii="Arial" w:hAnsi="Arial" w:cs="Arial"/>
        </w:rPr>
        <w:t>,</w:t>
      </w:r>
      <w:r w:rsidR="001D3962" w:rsidRPr="00F8653A">
        <w:rPr>
          <w:rFonts w:ascii="Arial" w:hAnsi="Arial" w:cs="Arial"/>
        </w:rPr>
        <w:t xml:space="preserve"> </w:t>
      </w:r>
      <w:r w:rsidR="001D3962" w:rsidRPr="006078CF">
        <w:rPr>
          <w:rFonts w:ascii="Arial" w:hAnsi="Arial" w:cs="Arial"/>
          <w:iCs/>
        </w:rPr>
        <w:t>WZA</w:t>
      </w:r>
      <w:r w:rsidR="001D3962" w:rsidRPr="006078CF">
        <w:rPr>
          <w:rFonts w:ascii="Cambria Math" w:hAnsi="Cambria Math" w:cs="Cambria Math"/>
          <w:iCs/>
        </w:rPr>
        <w:t>𝜏</w:t>
      </w:r>
      <w:r w:rsidR="001D3962" w:rsidRPr="006078CF">
        <w:rPr>
          <w:rFonts w:ascii="Arial" w:hAnsi="Arial" w:cs="Arial"/>
          <w:iCs/>
        </w:rPr>
        <w:t xml:space="preserve"> </w:t>
      </w:r>
      <w:r w:rsidR="001D3962" w:rsidRPr="00F8653A">
        <w:rPr>
          <w:rFonts w:ascii="Arial" w:hAnsi="Arial" w:cs="Arial"/>
        </w:rPr>
        <w:t>and top-candidate scores</w:t>
      </w:r>
      <w:r w:rsidR="001D3962">
        <w:rPr>
          <w:rFonts w:ascii="Arial" w:hAnsi="Arial" w:cs="Arial"/>
        </w:rPr>
        <w:t xml:space="preserve"> </w:t>
      </w:r>
      <w:r w:rsidR="00170762">
        <w:rPr>
          <w:rFonts w:ascii="Arial" w:hAnsi="Arial" w:cs="Arial"/>
        </w:rPr>
        <w:t>calculated from those</w:t>
      </w:r>
      <w:r w:rsidR="00EB6A23">
        <w:rPr>
          <w:rFonts w:ascii="Arial" w:hAnsi="Arial" w:cs="Arial"/>
        </w:rPr>
        <w:t xml:space="preserve"> </w:t>
      </w:r>
      <w:r w:rsidR="00170762">
        <w:rPr>
          <w:rFonts w:ascii="Arial" w:hAnsi="Arial" w:cs="Arial"/>
        </w:rPr>
        <w:t>data</w:t>
      </w:r>
      <w:r w:rsidR="00EB6A23">
        <w:rPr>
          <w:rFonts w:ascii="Arial" w:hAnsi="Arial" w:cs="Arial"/>
        </w:rPr>
        <w:t xml:space="preserve"> </w:t>
      </w:r>
      <w:r w:rsidR="001D3962">
        <w:rPr>
          <w:rFonts w:ascii="Arial" w:hAnsi="Arial" w:cs="Arial"/>
        </w:rPr>
        <w:t xml:space="preserve">and </w:t>
      </w:r>
      <w:r w:rsidR="001D3962" w:rsidRPr="00F8653A">
        <w:rPr>
          <w:rFonts w:ascii="Arial" w:hAnsi="Arial" w:cs="Arial"/>
        </w:rPr>
        <w:t xml:space="preserve">the proportion of true positives detected </w:t>
      </w:r>
      <w:r w:rsidR="001D3962">
        <w:rPr>
          <w:rFonts w:ascii="Arial" w:hAnsi="Arial" w:cs="Arial"/>
        </w:rPr>
        <w:t>using the three different analysis methods.</w:t>
      </w:r>
    </w:p>
    <w:p w14:paraId="5BFDB91C" w14:textId="0954599B" w:rsidR="00572B13" w:rsidRDefault="001D3962" w:rsidP="00974986">
      <w:pPr>
        <w:snapToGrid/>
        <w:spacing w:before="0"/>
        <w:rPr>
          <w:rFonts w:ascii="Arial" w:hAnsi="Arial" w:cs="Arial"/>
        </w:rPr>
      </w:pPr>
      <w:r>
        <w:rPr>
          <w:rFonts w:ascii="Arial" w:hAnsi="Arial" w:cs="Arial"/>
        </w:rPr>
        <w:br w:type="page"/>
      </w:r>
    </w:p>
    <w:p w14:paraId="7E542F3F" w14:textId="2C5905A4" w:rsidR="00202AC4" w:rsidRDefault="00C50F94" w:rsidP="00203319">
      <w:pPr>
        <w:rPr>
          <w:rFonts w:ascii="Arial" w:hAnsi="Arial" w:cs="Arial"/>
          <w:iCs/>
        </w:rPr>
      </w:pPr>
      <w:r>
        <w:rPr>
          <w:rFonts w:ascii="Arial" w:hAnsi="Arial" w:cs="Arial"/>
        </w:rPr>
        <w:lastRenderedPageBreak/>
        <w:t xml:space="preserve">Figure 3 </w:t>
      </w:r>
      <w:r w:rsidR="00A43861">
        <w:rPr>
          <w:rFonts w:ascii="Arial" w:hAnsi="Arial" w:cs="Arial"/>
        </w:rPr>
        <w:t xml:space="preserve">compares the performance of the GEA methods </w:t>
      </w:r>
      <w:r w:rsidR="004B40A4">
        <w:rPr>
          <w:rFonts w:ascii="Arial" w:hAnsi="Arial" w:cs="Arial"/>
        </w:rPr>
        <w:t xml:space="preserve">across the three different maps of environmental variation that we simulated. </w:t>
      </w:r>
      <w:r w:rsidR="00454124">
        <w:rPr>
          <w:rFonts w:ascii="Arial" w:hAnsi="Arial" w:cs="Arial"/>
        </w:rPr>
        <w:t xml:space="preserve">Empirical GEA </w:t>
      </w:r>
      <w:r w:rsidR="00351D2D">
        <w:rPr>
          <w:rFonts w:ascii="Arial" w:hAnsi="Arial" w:cs="Arial"/>
        </w:rPr>
        <w:t>studies</w:t>
      </w:r>
      <w:r w:rsidR="00454124">
        <w:rPr>
          <w:rFonts w:ascii="Arial" w:hAnsi="Arial" w:cs="Arial"/>
        </w:rPr>
        <w:t xml:space="preserve"> may vary </w:t>
      </w:r>
      <w:r w:rsidR="00F334DB">
        <w:rPr>
          <w:rFonts w:ascii="Arial" w:hAnsi="Arial" w:cs="Arial"/>
        </w:rPr>
        <w:t>substantially</w:t>
      </w:r>
      <w:r w:rsidR="00454124">
        <w:rPr>
          <w:rFonts w:ascii="Arial" w:hAnsi="Arial" w:cs="Arial"/>
        </w:rPr>
        <w:t xml:space="preserve"> in terms of how many population</w:t>
      </w:r>
      <w:r w:rsidR="00C6241E">
        <w:rPr>
          <w:rFonts w:ascii="Arial" w:hAnsi="Arial" w:cs="Arial"/>
        </w:rPr>
        <w:t>s or demes</w:t>
      </w:r>
      <w:r w:rsidR="00454124">
        <w:rPr>
          <w:rFonts w:ascii="Arial" w:hAnsi="Arial" w:cs="Arial"/>
        </w:rPr>
        <w:t xml:space="preserve"> are sampled. </w:t>
      </w:r>
      <w:r w:rsidR="00463862">
        <w:rPr>
          <w:rFonts w:ascii="Arial" w:hAnsi="Arial" w:cs="Arial"/>
        </w:rPr>
        <w:t>F</w:t>
      </w:r>
      <w:r w:rsidR="00454124">
        <w:rPr>
          <w:rFonts w:ascii="Arial" w:hAnsi="Arial" w:cs="Arial"/>
        </w:rPr>
        <w:t>or each of the three maps we simulated</w:t>
      </w:r>
      <w:r w:rsidR="00463862">
        <w:rPr>
          <w:rFonts w:ascii="Arial" w:hAnsi="Arial" w:cs="Arial"/>
        </w:rPr>
        <w:t xml:space="preserve">, we analyzed </w:t>
      </w:r>
      <w:r w:rsidR="00624429">
        <w:rPr>
          <w:rFonts w:ascii="Arial" w:hAnsi="Arial" w:cs="Arial"/>
        </w:rPr>
        <w:t>sam</w:t>
      </w:r>
      <w:r w:rsidR="00624429" w:rsidRPr="00C53CFC">
        <w:rPr>
          <w:rFonts w:ascii="Arial" w:hAnsi="Arial" w:cs="Arial"/>
        </w:rPr>
        <w:t>ples of 10, 20 or 40 deme</w:t>
      </w:r>
      <w:r w:rsidR="00473C8B" w:rsidRPr="00C53CFC">
        <w:rPr>
          <w:rFonts w:ascii="Arial" w:hAnsi="Arial" w:cs="Arial"/>
        </w:rPr>
        <w:t>s</w:t>
      </w:r>
      <w:r w:rsidR="00F66CAA">
        <w:rPr>
          <w:rFonts w:ascii="Arial" w:hAnsi="Arial" w:cs="Arial"/>
        </w:rPr>
        <w:t xml:space="preserve"> where </w:t>
      </w:r>
      <w:r w:rsidR="00DF29E1">
        <w:rPr>
          <w:rFonts w:ascii="Arial" w:hAnsi="Arial" w:cs="Arial"/>
        </w:rPr>
        <w:t xml:space="preserve">allele </w:t>
      </w:r>
      <w:r w:rsidR="005129EB">
        <w:rPr>
          <w:rFonts w:ascii="Arial" w:hAnsi="Arial" w:cs="Arial"/>
        </w:rPr>
        <w:t>frequencies</w:t>
      </w:r>
      <w:r w:rsidR="00DF29E1">
        <w:rPr>
          <w:rFonts w:ascii="Arial" w:hAnsi="Arial" w:cs="Arial"/>
        </w:rPr>
        <w:t xml:space="preserve"> were estimated from </w:t>
      </w:r>
      <w:r w:rsidR="00F66CAA">
        <w:rPr>
          <w:rFonts w:ascii="Arial" w:hAnsi="Arial" w:cs="Arial"/>
        </w:rPr>
        <w:t xml:space="preserve">50 individuals sampled </w:t>
      </w:r>
      <w:r w:rsidR="00495797">
        <w:rPr>
          <w:rFonts w:ascii="Arial" w:hAnsi="Arial" w:cs="Arial"/>
        </w:rPr>
        <w:t>in</w:t>
      </w:r>
      <w:r w:rsidR="00F66CAA">
        <w:rPr>
          <w:rFonts w:ascii="Arial" w:hAnsi="Arial" w:cs="Arial"/>
        </w:rPr>
        <w:t xml:space="preserve"> each location</w:t>
      </w:r>
      <w:r w:rsidR="00F2248F" w:rsidRPr="00C53CFC">
        <w:rPr>
          <w:rFonts w:ascii="Arial" w:hAnsi="Arial" w:cs="Arial"/>
        </w:rPr>
        <w:t>;</w:t>
      </w:r>
      <w:r w:rsidR="00624429" w:rsidRPr="00C53CFC">
        <w:rPr>
          <w:rFonts w:ascii="Arial" w:hAnsi="Arial" w:cs="Arial"/>
        </w:rPr>
        <w:t xml:space="preserve"> Figure SF shows the </w:t>
      </w:r>
      <w:r w:rsidR="00D94615" w:rsidRPr="00C53CFC">
        <w:rPr>
          <w:rFonts w:ascii="Arial" w:hAnsi="Arial" w:cs="Arial"/>
        </w:rPr>
        <w:t>specific demes we sampled in e</w:t>
      </w:r>
      <w:r w:rsidR="00624429" w:rsidRPr="00C53CFC">
        <w:rPr>
          <w:rFonts w:ascii="Arial" w:hAnsi="Arial" w:cs="Arial"/>
        </w:rPr>
        <w:t>ach case.</w:t>
      </w:r>
      <w:r w:rsidR="001615FD" w:rsidRPr="00C53CFC">
        <w:rPr>
          <w:rFonts w:ascii="Arial" w:hAnsi="Arial" w:cs="Arial"/>
        </w:rPr>
        <w:t xml:space="preserve"> </w:t>
      </w:r>
      <w:commentRangeEnd w:id="315"/>
      <w:r w:rsidR="00F559EE">
        <w:rPr>
          <w:rStyle w:val="CommentReference"/>
        </w:rPr>
        <w:commentReference w:id="315"/>
      </w:r>
      <w:commentRangeEnd w:id="316"/>
      <w:r w:rsidR="00AB0850">
        <w:rPr>
          <w:rStyle w:val="CommentReference"/>
        </w:rPr>
        <w:commentReference w:id="316"/>
      </w:r>
      <w:r w:rsidR="001615FD" w:rsidRPr="00C53CFC">
        <w:rPr>
          <w:rFonts w:ascii="Arial" w:hAnsi="Arial" w:cs="Arial"/>
        </w:rPr>
        <w:t xml:space="preserve">Figure 3 shows that </w:t>
      </w:r>
      <w:r w:rsidR="007B121B" w:rsidRPr="00C53CFC">
        <w:rPr>
          <w:rFonts w:ascii="Arial" w:hAnsi="Arial" w:cs="Arial"/>
          <w:iCs/>
        </w:rPr>
        <w:t>WZA</w:t>
      </w:r>
      <w:r w:rsidR="007B121B" w:rsidRPr="00C53CFC">
        <w:rPr>
          <w:rFonts w:ascii="Cambria Math" w:hAnsi="Cambria Math" w:cs="Cambria Math"/>
          <w:iCs/>
        </w:rPr>
        <w:t>𝜏</w:t>
      </w:r>
      <w:r w:rsidR="007B121B" w:rsidRPr="00C53CFC">
        <w:rPr>
          <w:rFonts w:ascii="Arial" w:hAnsi="Arial" w:cs="Arial"/>
          <w:iCs/>
        </w:rPr>
        <w:t xml:space="preserve"> </w:t>
      </w:r>
      <w:r w:rsidR="00DE4012" w:rsidRPr="00C53CFC">
        <w:rPr>
          <w:rFonts w:ascii="Arial" w:hAnsi="Arial" w:cs="Arial"/>
          <w:iCs/>
        </w:rPr>
        <w:t xml:space="preserve">substantially </w:t>
      </w:r>
      <w:r w:rsidR="007B121B" w:rsidRPr="00C53CFC">
        <w:rPr>
          <w:rFonts w:ascii="Arial" w:hAnsi="Arial" w:cs="Arial"/>
          <w:iCs/>
        </w:rPr>
        <w:t>outperform</w:t>
      </w:r>
      <w:r w:rsidR="00DE4012" w:rsidRPr="00C53CFC">
        <w:rPr>
          <w:rFonts w:ascii="Arial" w:hAnsi="Arial" w:cs="Arial"/>
          <w:iCs/>
        </w:rPr>
        <w:t>ed</w:t>
      </w:r>
      <w:r w:rsidR="007B121B" w:rsidRPr="00C53CFC">
        <w:rPr>
          <w:rFonts w:ascii="Arial" w:hAnsi="Arial" w:cs="Arial"/>
          <w:iCs/>
        </w:rPr>
        <w:t xml:space="preserve"> both the </w:t>
      </w:r>
      <w:r w:rsidR="00A66850" w:rsidRPr="00C53CFC">
        <w:rPr>
          <w:rFonts w:ascii="Arial" w:hAnsi="Arial" w:cs="Arial"/>
          <w:iCs/>
        </w:rPr>
        <w:t xml:space="preserve">top-candidate and single SNP-based Kendall’s </w:t>
      </w:r>
      <w:r w:rsidR="009F53A1" w:rsidRPr="00814DD1">
        <w:rPr>
          <w:rFonts w:ascii="Symbol" w:hAnsi="Symbol" w:cs="Arial"/>
          <w:iCs/>
        </w:rPr>
        <w:t>t</w:t>
      </w:r>
      <w:r w:rsidR="009F53A1" w:rsidRPr="00C53CFC">
        <w:rPr>
          <w:rFonts w:ascii="Arial" w:hAnsi="Arial" w:cs="Arial"/>
          <w:iCs/>
        </w:rPr>
        <w:t xml:space="preserve"> </w:t>
      </w:r>
      <w:r w:rsidR="00A66850" w:rsidRPr="00C53CFC">
        <w:rPr>
          <w:rFonts w:ascii="Arial" w:hAnsi="Arial" w:cs="Arial"/>
          <w:iCs/>
        </w:rPr>
        <w:t xml:space="preserve">analyses </w:t>
      </w:r>
      <w:r w:rsidR="0027082F" w:rsidRPr="00C53CFC">
        <w:rPr>
          <w:rFonts w:ascii="Arial" w:hAnsi="Arial" w:cs="Arial"/>
          <w:iCs/>
        </w:rPr>
        <w:t>in many cases. When an</w:t>
      </w:r>
      <w:r w:rsidR="0077629E" w:rsidRPr="00C53CFC">
        <w:rPr>
          <w:rFonts w:ascii="Arial" w:hAnsi="Arial" w:cs="Arial"/>
          <w:iCs/>
        </w:rPr>
        <w:t>al</w:t>
      </w:r>
      <w:r w:rsidR="0027082F" w:rsidRPr="00C53CFC">
        <w:rPr>
          <w:rFonts w:ascii="Arial" w:hAnsi="Arial" w:cs="Arial"/>
          <w:iCs/>
        </w:rPr>
        <w:t>y</w:t>
      </w:r>
      <w:r w:rsidR="0077629E" w:rsidRPr="00C53CFC">
        <w:rPr>
          <w:rFonts w:ascii="Arial" w:hAnsi="Arial" w:cs="Arial"/>
          <w:iCs/>
        </w:rPr>
        <w:t>z</w:t>
      </w:r>
      <w:r w:rsidR="0027082F" w:rsidRPr="00C53CFC">
        <w:rPr>
          <w:rFonts w:ascii="Arial" w:hAnsi="Arial" w:cs="Arial"/>
          <w:iCs/>
        </w:rPr>
        <w:t>ing</w:t>
      </w:r>
      <w:r w:rsidR="00AF3EFA" w:rsidRPr="00C53CFC">
        <w:rPr>
          <w:rFonts w:ascii="Arial" w:hAnsi="Arial" w:cs="Arial"/>
          <w:iCs/>
        </w:rPr>
        <w:t xml:space="preserve"> simulations that used </w:t>
      </w:r>
      <w:r w:rsidR="0027082F" w:rsidRPr="00C53CFC">
        <w:rPr>
          <w:rFonts w:ascii="Arial" w:hAnsi="Arial" w:cs="Arial"/>
          <w:iCs/>
        </w:rPr>
        <w:t xml:space="preserve">the </w:t>
      </w:r>
      <w:r w:rsidR="0027082F" w:rsidRPr="00C53CFC">
        <w:rPr>
          <w:rFonts w:ascii="Arial" w:hAnsi="Arial" w:cs="Arial"/>
          <w:i/>
        </w:rPr>
        <w:t xml:space="preserve">BC </w:t>
      </w:r>
      <w:r w:rsidR="00640FB7" w:rsidRPr="00C53CFC">
        <w:rPr>
          <w:rFonts w:ascii="Arial" w:hAnsi="Arial" w:cs="Arial"/>
          <w:iCs/>
        </w:rPr>
        <w:t>m</w:t>
      </w:r>
      <w:r w:rsidR="0027082F" w:rsidRPr="00C53CFC">
        <w:rPr>
          <w:rFonts w:ascii="Arial" w:hAnsi="Arial" w:cs="Arial"/>
          <w:iCs/>
        </w:rPr>
        <w:t>ap</w:t>
      </w:r>
      <w:r w:rsidR="00640FB7" w:rsidRPr="00C53CFC">
        <w:rPr>
          <w:rFonts w:ascii="Arial" w:hAnsi="Arial" w:cs="Arial"/>
          <w:iCs/>
        </w:rPr>
        <w:t xml:space="preserve"> or the</w:t>
      </w:r>
      <w:r w:rsidR="00640FB7" w:rsidRPr="00C53CFC">
        <w:rPr>
          <w:rFonts w:ascii="Arial" w:hAnsi="Arial" w:cs="Arial"/>
          <w:i/>
        </w:rPr>
        <w:t xml:space="preserve"> Truncated </w:t>
      </w:r>
      <w:r w:rsidR="00640FB7" w:rsidRPr="00C53CFC">
        <w:rPr>
          <w:rFonts w:ascii="Arial" w:hAnsi="Arial" w:cs="Arial"/>
          <w:iCs/>
        </w:rPr>
        <w:t>map</w:t>
      </w:r>
      <w:r w:rsidR="0027082F" w:rsidRPr="00C53CFC">
        <w:rPr>
          <w:rFonts w:ascii="Arial" w:hAnsi="Arial" w:cs="Arial"/>
          <w:i/>
        </w:rPr>
        <w:t>,</w:t>
      </w:r>
      <w:r w:rsidR="0027082F" w:rsidRPr="00C53CFC">
        <w:rPr>
          <w:rFonts w:ascii="Arial" w:hAnsi="Arial" w:cs="Arial"/>
          <w:iCs/>
        </w:rPr>
        <w:t xml:space="preserve"> </w:t>
      </w:r>
      <w:r w:rsidR="00640FB7" w:rsidRPr="00C53CFC">
        <w:rPr>
          <w:rFonts w:ascii="Arial" w:hAnsi="Arial" w:cs="Arial"/>
          <w:iCs/>
        </w:rPr>
        <w:t>WZA</w:t>
      </w:r>
      <w:r w:rsidR="00640FB7" w:rsidRPr="00C53CFC">
        <w:rPr>
          <w:rFonts w:ascii="Cambria Math" w:hAnsi="Cambria Math" w:cs="Cambria Math"/>
          <w:iCs/>
        </w:rPr>
        <w:t>𝜏</w:t>
      </w:r>
      <w:r w:rsidR="00640FB7" w:rsidRPr="00C53CFC">
        <w:rPr>
          <w:rFonts w:ascii="Arial" w:hAnsi="Arial" w:cs="Arial"/>
        </w:rPr>
        <w:t xml:space="preserve"> </w:t>
      </w:r>
      <w:r w:rsidR="00794012">
        <w:rPr>
          <w:rFonts w:ascii="Arial" w:hAnsi="Arial" w:cs="Arial"/>
        </w:rPr>
        <w:t xml:space="preserve">always </w:t>
      </w:r>
      <w:r w:rsidR="00640FB7" w:rsidRPr="00C53CFC">
        <w:rPr>
          <w:rFonts w:ascii="Arial" w:hAnsi="Arial" w:cs="Arial"/>
        </w:rPr>
        <w:t>outpe</w:t>
      </w:r>
      <w:r w:rsidR="00822E28" w:rsidRPr="00C53CFC">
        <w:rPr>
          <w:rFonts w:ascii="Arial" w:hAnsi="Arial" w:cs="Arial"/>
        </w:rPr>
        <w:t>rformed the top-candidate and SNP-based methods</w:t>
      </w:r>
      <w:r w:rsidR="00FA63A1" w:rsidRPr="00C53CFC">
        <w:rPr>
          <w:rFonts w:ascii="Arial" w:hAnsi="Arial" w:cs="Arial"/>
        </w:rPr>
        <w:t xml:space="preserve">, </w:t>
      </w:r>
      <w:r w:rsidR="00E61BC2">
        <w:rPr>
          <w:rFonts w:ascii="Arial" w:hAnsi="Arial" w:cs="Arial"/>
        </w:rPr>
        <w:t xml:space="preserve">but </w:t>
      </w:r>
      <w:r w:rsidR="00FA63A1" w:rsidRPr="00C53CFC">
        <w:rPr>
          <w:rFonts w:ascii="Arial" w:hAnsi="Arial" w:cs="Arial"/>
        </w:rPr>
        <w:t xml:space="preserve">particularly </w:t>
      </w:r>
      <w:r w:rsidR="00E61BC2">
        <w:rPr>
          <w:rFonts w:ascii="Arial" w:hAnsi="Arial" w:cs="Arial"/>
        </w:rPr>
        <w:t xml:space="preserve">so </w:t>
      </w:r>
      <w:r w:rsidR="00FA63A1" w:rsidRPr="00C53CFC">
        <w:rPr>
          <w:rFonts w:ascii="Arial" w:hAnsi="Arial" w:cs="Arial"/>
        </w:rPr>
        <w:t xml:space="preserve">when </w:t>
      </w:r>
      <w:r w:rsidR="000A0AAA">
        <w:rPr>
          <w:rFonts w:ascii="Arial" w:hAnsi="Arial" w:cs="Arial"/>
        </w:rPr>
        <w:t>fewer</w:t>
      </w:r>
      <w:r w:rsidR="00FA63A1" w:rsidRPr="00C53CFC">
        <w:rPr>
          <w:rFonts w:ascii="Arial" w:hAnsi="Arial" w:cs="Arial"/>
        </w:rPr>
        <w:t xml:space="preserve"> demes were sampled</w:t>
      </w:r>
      <w:r w:rsidR="000B19C6" w:rsidRPr="00C53CFC">
        <w:rPr>
          <w:rFonts w:ascii="Arial" w:hAnsi="Arial" w:cs="Arial"/>
        </w:rPr>
        <w:t xml:space="preserve"> (Figure 3)</w:t>
      </w:r>
      <w:r w:rsidR="00FA63A1" w:rsidRPr="00C53CFC">
        <w:rPr>
          <w:rFonts w:ascii="Arial" w:hAnsi="Arial" w:cs="Arial"/>
        </w:rPr>
        <w:t xml:space="preserve">. </w:t>
      </w:r>
      <w:r w:rsidR="003E6529" w:rsidRPr="00C53CFC">
        <w:rPr>
          <w:rFonts w:ascii="Arial" w:hAnsi="Arial" w:cs="Arial"/>
        </w:rPr>
        <w:t xml:space="preserve">When simulations assumed the </w:t>
      </w:r>
      <w:r w:rsidR="003E6529" w:rsidRPr="00C53CFC">
        <w:rPr>
          <w:rFonts w:ascii="Arial" w:hAnsi="Arial" w:cs="Arial"/>
          <w:i/>
          <w:iCs/>
        </w:rPr>
        <w:t>Gradient</w:t>
      </w:r>
      <w:r w:rsidR="003E6529" w:rsidRPr="00C53CFC">
        <w:rPr>
          <w:rFonts w:ascii="Arial" w:hAnsi="Arial" w:cs="Arial"/>
        </w:rPr>
        <w:t xml:space="preserve"> map, </w:t>
      </w:r>
      <w:r w:rsidR="003E6529" w:rsidRPr="00C53CFC">
        <w:rPr>
          <w:rFonts w:ascii="Arial" w:hAnsi="Arial" w:cs="Arial"/>
          <w:iCs/>
        </w:rPr>
        <w:t>WZA</w:t>
      </w:r>
      <w:r w:rsidR="003E6529" w:rsidRPr="00C53CFC">
        <w:rPr>
          <w:rFonts w:ascii="Cambria Math" w:hAnsi="Cambria Math" w:cs="Cambria Math"/>
          <w:iCs/>
        </w:rPr>
        <w:t>𝜏</w:t>
      </w:r>
      <w:r w:rsidR="003E6529" w:rsidRPr="00C53CFC">
        <w:rPr>
          <w:rFonts w:ascii="Arial" w:hAnsi="Arial" w:cs="Arial"/>
          <w:iCs/>
        </w:rPr>
        <w:t xml:space="preserve"> outperformed the other GEA methods when the sample was restricted to 10 demes, but with larger samples, </w:t>
      </w:r>
      <w:r w:rsidR="00B16960" w:rsidRPr="00C53CFC">
        <w:rPr>
          <w:rFonts w:ascii="Arial" w:hAnsi="Arial" w:cs="Arial"/>
          <w:iCs/>
        </w:rPr>
        <w:t>the tests</w:t>
      </w:r>
      <w:r w:rsidR="003E6529" w:rsidRPr="00C53CFC">
        <w:rPr>
          <w:rFonts w:ascii="Arial" w:hAnsi="Arial" w:cs="Arial"/>
          <w:iCs/>
        </w:rPr>
        <w:t xml:space="preserve"> were</w:t>
      </w:r>
      <w:r w:rsidR="003E6529" w:rsidRPr="00796990">
        <w:rPr>
          <w:rFonts w:ascii="Arial" w:hAnsi="Arial" w:cs="Arial"/>
          <w:iCs/>
        </w:rPr>
        <w:t xml:space="preserve"> more similar</w:t>
      </w:r>
      <w:r w:rsidR="009D457A" w:rsidRPr="00796990">
        <w:rPr>
          <w:rFonts w:ascii="Arial" w:hAnsi="Arial" w:cs="Arial"/>
          <w:iCs/>
        </w:rPr>
        <w:t xml:space="preserve"> (Figure 3)</w:t>
      </w:r>
      <w:r w:rsidR="003E6529" w:rsidRPr="00796990">
        <w:rPr>
          <w:rFonts w:ascii="Arial" w:hAnsi="Arial" w:cs="Arial"/>
          <w:iCs/>
        </w:rPr>
        <w:t>.</w:t>
      </w:r>
      <w:r w:rsidR="00486C28" w:rsidRPr="00796990">
        <w:rPr>
          <w:rFonts w:ascii="Arial" w:hAnsi="Arial" w:cs="Arial"/>
          <w:iCs/>
        </w:rPr>
        <w:t xml:space="preserve"> </w:t>
      </w:r>
      <w:r w:rsidR="00796990" w:rsidRPr="00796990">
        <w:rPr>
          <w:rFonts w:ascii="Arial" w:hAnsi="Arial" w:cs="Arial"/>
          <w:iCs/>
        </w:rPr>
        <w:t>This suggests that WZA</w:t>
      </w:r>
      <w:r w:rsidR="00796990" w:rsidRPr="00796990">
        <w:rPr>
          <w:rFonts w:ascii="Cambria Math" w:hAnsi="Cambria Math" w:cs="Cambria Math"/>
          <w:iCs/>
        </w:rPr>
        <w:t>𝜏</w:t>
      </w:r>
      <w:r w:rsidR="00796990" w:rsidRPr="00796990">
        <w:rPr>
          <w:rFonts w:ascii="Arial" w:hAnsi="Arial" w:cs="Arial"/>
          <w:iCs/>
        </w:rPr>
        <w:t xml:space="preserve"> </w:t>
      </w:r>
      <w:r w:rsidR="009F53A1">
        <w:rPr>
          <w:rFonts w:ascii="Arial" w:hAnsi="Arial" w:cs="Arial"/>
          <w:iCs/>
        </w:rPr>
        <w:t>is</w:t>
      </w:r>
      <w:r w:rsidR="00796990" w:rsidRPr="00796990">
        <w:rPr>
          <w:rFonts w:ascii="Arial" w:hAnsi="Arial" w:cs="Arial"/>
          <w:iCs/>
        </w:rPr>
        <w:t xml:space="preserve"> a powerful method for identifying regions of the genome that contribute to local adaptation in empirical</w:t>
      </w:r>
      <w:r w:rsidR="00105A1B">
        <w:rPr>
          <w:rFonts w:ascii="Arial" w:hAnsi="Arial" w:cs="Arial"/>
          <w:iCs/>
        </w:rPr>
        <w:t xml:space="preserve"> analyses, but particularly so when they are performed on small samples</w:t>
      </w:r>
      <w:r w:rsidR="00796990" w:rsidRPr="00796990">
        <w:rPr>
          <w:rFonts w:ascii="Arial" w:hAnsi="Arial" w:cs="Arial"/>
          <w:iCs/>
        </w:rPr>
        <w:t>.</w:t>
      </w:r>
      <w:ins w:id="322" w:author="Tom Booker" w:date="2021-06-04T12:56:00Z">
        <w:r w:rsidR="000606C5">
          <w:rPr>
            <w:rFonts w:ascii="Arial" w:hAnsi="Arial" w:cs="Arial"/>
            <w:iCs/>
          </w:rPr>
          <w:t xml:space="preserve"> </w:t>
        </w:r>
      </w:ins>
    </w:p>
    <w:p w14:paraId="6DB30DF9" w14:textId="57DAC71B" w:rsidR="00977C41" w:rsidRPr="00B80B37" w:rsidRDefault="00977C41" w:rsidP="00977C41">
      <w:pPr>
        <w:rPr>
          <w:rFonts w:ascii="Arial" w:hAnsi="Arial" w:cs="Arial"/>
        </w:rPr>
      </w:pPr>
      <w:r>
        <w:rPr>
          <w:rFonts w:ascii="Arial" w:hAnsi="Arial" w:cs="Arial"/>
        </w:rPr>
        <w:t>An additional source of variation in GEA studies comes from the number of individuals sampled in each location. We</w:t>
      </w:r>
      <w:r w:rsidRPr="00F8653A">
        <w:rPr>
          <w:rFonts w:ascii="Arial" w:hAnsi="Arial" w:cs="Arial"/>
        </w:rPr>
        <w:t xml:space="preserve"> </w:t>
      </w:r>
      <w:r>
        <w:rPr>
          <w:rFonts w:ascii="Arial" w:hAnsi="Arial" w:cs="Arial"/>
        </w:rPr>
        <w:t xml:space="preserve">also </w:t>
      </w:r>
      <w:r w:rsidRPr="00F8653A">
        <w:rPr>
          <w:rFonts w:ascii="Arial" w:hAnsi="Arial" w:cs="Arial"/>
        </w:rPr>
        <w:t>examine</w:t>
      </w:r>
      <w:r>
        <w:rPr>
          <w:rFonts w:ascii="Arial" w:hAnsi="Arial" w:cs="Arial"/>
        </w:rPr>
        <w:t>d</w:t>
      </w:r>
      <w:r w:rsidRPr="00F8653A">
        <w:rPr>
          <w:rFonts w:ascii="Arial" w:hAnsi="Arial" w:cs="Arial"/>
        </w:rPr>
        <w:t xml:space="preserve"> the effect </w:t>
      </w:r>
      <w:r>
        <w:rPr>
          <w:rFonts w:ascii="Arial" w:hAnsi="Arial" w:cs="Arial"/>
        </w:rPr>
        <w:t>that</w:t>
      </w:r>
      <w:r w:rsidRPr="00F8653A">
        <w:rPr>
          <w:rFonts w:ascii="Arial" w:hAnsi="Arial" w:cs="Arial"/>
        </w:rPr>
        <w:t xml:space="preserve"> reduced sampling of individuals within</w:t>
      </w:r>
      <w:r>
        <w:rPr>
          <w:rFonts w:ascii="Arial" w:hAnsi="Arial" w:cs="Arial"/>
        </w:rPr>
        <w:t xml:space="preserve"> each deme had on the performance of the methods. F</w:t>
      </w:r>
      <w:r w:rsidRPr="00F8653A">
        <w:rPr>
          <w:rFonts w:ascii="Arial" w:hAnsi="Arial" w:cs="Arial"/>
        </w:rPr>
        <w:t xml:space="preserve">igure </w:t>
      </w:r>
      <w:r>
        <w:rPr>
          <w:rFonts w:ascii="Arial" w:hAnsi="Arial" w:cs="Arial"/>
        </w:rPr>
        <w:t>S</w:t>
      </w:r>
      <w:r w:rsidR="00AC37A2">
        <w:rPr>
          <w:rFonts w:ascii="Arial" w:hAnsi="Arial" w:cs="Arial"/>
        </w:rPr>
        <w:t>8</w:t>
      </w:r>
      <w:r w:rsidRPr="00F8653A">
        <w:rPr>
          <w:rFonts w:ascii="Arial" w:hAnsi="Arial" w:cs="Arial"/>
        </w:rPr>
        <w:t xml:space="preserve"> shows that the WZA outperforms the top-candidate and SNP-based methods when a small number of individuals is used to estimate allele frequencies. Note that this is not strictly a test of how well pooled-seq will perform with small sample sizes, however. With small numbers of individuals in sequencing pools, differential amounts of DNA from each individual may add to error in allele frequency estimation (Schlötterer et al. 2014).</w:t>
      </w:r>
    </w:p>
    <w:p w14:paraId="4AFBA05B" w14:textId="77777777" w:rsidR="00203319" w:rsidRPr="00F8653A" w:rsidRDefault="00203319" w:rsidP="00203319">
      <w:pPr>
        <w:pStyle w:val="BodyText"/>
        <w:rPr>
          <w:rFonts w:ascii="Arial" w:hAnsi="Arial" w:cs="Arial"/>
        </w:rPr>
      </w:pPr>
      <w:commentRangeStart w:id="323"/>
      <w:commentRangeStart w:id="324"/>
      <w:r w:rsidRPr="00F8653A">
        <w:rPr>
          <w:rFonts w:ascii="Arial" w:hAnsi="Arial" w:cs="Arial"/>
          <w:noProof/>
        </w:rPr>
        <w:lastRenderedPageBreak/>
        <w:drawing>
          <wp:inline distT="0" distB="0" distL="0" distR="0" wp14:anchorId="653E29C3" wp14:editId="1CD512BB">
            <wp:extent cx="59436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commentRangeEnd w:id="323"/>
      <w:r w:rsidR="000A0AAA">
        <w:rPr>
          <w:rStyle w:val="CommentReference"/>
        </w:rPr>
        <w:commentReference w:id="323"/>
      </w:r>
      <w:commentRangeEnd w:id="324"/>
      <w:r w:rsidR="006860CF">
        <w:rPr>
          <w:rStyle w:val="CommentReference"/>
        </w:rPr>
        <w:commentReference w:id="324"/>
      </w:r>
    </w:p>
    <w:p w14:paraId="21166A95" w14:textId="58F05A9D" w:rsidR="00203319" w:rsidRDefault="00203319" w:rsidP="00974986">
      <w:pPr>
        <w:autoSpaceDE w:val="0"/>
        <w:autoSpaceDN w:val="0"/>
        <w:adjustRightInd w:val="0"/>
        <w:snapToGrid/>
        <w:spacing w:before="0" w:after="0"/>
        <w:rPr>
          <w:rFonts w:ascii="Arial" w:hAnsi="Arial" w:cs="Arial"/>
          <w:lang w:val="en-GB"/>
        </w:rPr>
      </w:pPr>
      <w:r w:rsidRPr="00CB476A">
        <w:rPr>
          <w:rFonts w:ascii="Arial" w:hAnsi="Arial" w:cs="Arial"/>
          <w:b/>
          <w:bCs/>
        </w:rPr>
        <w:t xml:space="preserve">Figure 3 </w:t>
      </w:r>
      <w:r w:rsidRPr="00CB476A">
        <w:rPr>
          <w:rFonts w:ascii="Arial" w:hAnsi="Arial" w:cs="Arial"/>
          <w:lang w:val="en-GB"/>
        </w:rPr>
        <w:t xml:space="preserve">A </w:t>
      </w:r>
      <w:commentRangeStart w:id="325"/>
      <w:commentRangeStart w:id="326"/>
      <w:r w:rsidRPr="00CB476A">
        <w:rPr>
          <w:rFonts w:ascii="Arial" w:hAnsi="Arial" w:cs="Arial"/>
          <w:lang w:val="en-GB"/>
        </w:rPr>
        <w:t xml:space="preserve">comparison </w:t>
      </w:r>
      <w:commentRangeEnd w:id="325"/>
      <w:r w:rsidR="00F559EE">
        <w:rPr>
          <w:rStyle w:val="CommentReference"/>
        </w:rPr>
        <w:commentReference w:id="325"/>
      </w:r>
      <w:commentRangeEnd w:id="326"/>
      <w:r w:rsidR="006218D4">
        <w:rPr>
          <w:rStyle w:val="CommentReference"/>
        </w:rPr>
        <w:commentReference w:id="326"/>
      </w:r>
      <w:r w:rsidRPr="00CB476A">
        <w:rPr>
          <w:rFonts w:ascii="Arial" w:hAnsi="Arial" w:cs="Arial"/>
          <w:lang w:val="en-GB"/>
        </w:rPr>
        <w:t>of three methods to identify outliers in GEA analysis conducted on simulat</w:t>
      </w:r>
      <w:r>
        <w:rPr>
          <w:rFonts w:ascii="Arial" w:hAnsi="Arial" w:cs="Arial"/>
          <w:lang w:val="en-GB"/>
        </w:rPr>
        <w:t xml:space="preserve">ions modelling local adaptation via directional selection. </w:t>
      </w:r>
      <w:r w:rsidRPr="00CB476A">
        <w:rPr>
          <w:rFonts w:ascii="Arial" w:hAnsi="Arial" w:cs="Arial"/>
          <w:lang w:val="en-GB"/>
        </w:rPr>
        <w:t xml:space="preserve">Plots show the proportion of true positives identified by </w:t>
      </w:r>
      <w:r>
        <w:rPr>
          <w:rFonts w:ascii="Arial" w:hAnsi="Arial" w:cs="Arial"/>
          <w:lang w:val="en-GB"/>
        </w:rPr>
        <w:t xml:space="preserve">examining </w:t>
      </w:r>
      <w:r w:rsidRPr="00CB476A">
        <w:rPr>
          <w:rFonts w:ascii="Arial" w:hAnsi="Arial" w:cs="Arial"/>
          <w:lang w:val="en-GB"/>
        </w:rPr>
        <w:t xml:space="preserve">the genes with the top </w:t>
      </w:r>
      <w:r w:rsidR="000A0AAA">
        <w:rPr>
          <w:rFonts w:ascii="Arial" w:hAnsi="Arial" w:cs="Arial"/>
          <w:lang w:val="en-GB"/>
        </w:rPr>
        <w:t>ranked</w:t>
      </w:r>
      <w:r w:rsidR="000A0AAA" w:rsidRPr="00CB476A">
        <w:rPr>
          <w:rFonts w:ascii="Arial" w:hAnsi="Arial" w:cs="Arial"/>
          <w:lang w:val="en-GB"/>
        </w:rPr>
        <w:t xml:space="preserve"> </w:t>
      </w:r>
      <w:r w:rsidRPr="00CB476A">
        <w:rPr>
          <w:rFonts w:ascii="Arial" w:hAnsi="Arial" w:cs="Arial"/>
          <w:lang w:val="en-GB"/>
        </w:rPr>
        <w:t>scores</w:t>
      </w:r>
      <w:r w:rsidRPr="00284A83">
        <w:rPr>
          <w:rFonts w:ascii="Arial" w:hAnsi="Arial" w:cs="Arial"/>
          <w:lang w:val="en-GB"/>
        </w:rPr>
        <w:t xml:space="preserve"> </w:t>
      </w:r>
      <w:r w:rsidRPr="00CB476A">
        <w:rPr>
          <w:rFonts w:ascii="Arial" w:hAnsi="Arial" w:cs="Arial"/>
          <w:lang w:val="en-GB"/>
        </w:rPr>
        <w:t xml:space="preserve">across the genome </w:t>
      </w:r>
      <w:r>
        <w:rPr>
          <w:rFonts w:ascii="Arial" w:hAnsi="Arial" w:cs="Arial"/>
          <w:lang w:val="en-GB"/>
        </w:rPr>
        <w:t>for the three GEA methods</w:t>
      </w:r>
      <w:r w:rsidRPr="00CB476A">
        <w:rPr>
          <w:rFonts w:ascii="Arial" w:hAnsi="Arial" w:cs="Arial"/>
          <w:lang w:val="en-GB"/>
        </w:rPr>
        <w:t>.</w:t>
      </w:r>
      <w:r>
        <w:rPr>
          <w:rFonts w:ascii="Arial" w:hAnsi="Arial" w:cs="Arial"/>
          <w:lang w:val="en-GB"/>
        </w:rPr>
        <w:t xml:space="preserve"> The rows of the plot show results obtained </w:t>
      </w:r>
      <w:r w:rsidR="000A0AAA">
        <w:rPr>
          <w:rFonts w:ascii="Arial" w:hAnsi="Arial" w:cs="Arial"/>
          <w:lang w:val="en-GB"/>
        </w:rPr>
        <w:t>from samples of</w:t>
      </w:r>
      <w:r>
        <w:rPr>
          <w:rFonts w:ascii="Arial" w:hAnsi="Arial" w:cs="Arial"/>
          <w:lang w:val="en-GB"/>
        </w:rPr>
        <w:t xml:space="preserve"> 10, 20 or 40 demes as indicated by the labels on the right-hand side</w:t>
      </w:r>
      <w:r w:rsidRPr="00CB476A">
        <w:rPr>
          <w:rFonts w:ascii="Arial" w:hAnsi="Arial" w:cs="Arial"/>
          <w:lang w:val="en-GB"/>
        </w:rPr>
        <w:t>. Lines represent the mean</w:t>
      </w:r>
      <w:r>
        <w:rPr>
          <w:rFonts w:ascii="Arial" w:hAnsi="Arial" w:cs="Arial"/>
          <w:lang w:val="en-GB"/>
        </w:rPr>
        <w:t>s</w:t>
      </w:r>
      <w:r w:rsidRPr="00CB476A">
        <w:rPr>
          <w:rFonts w:ascii="Arial" w:hAnsi="Arial" w:cs="Arial"/>
          <w:lang w:val="en-GB"/>
        </w:rPr>
        <w:t xml:space="preserve"> of 20 simulation replicates. </w:t>
      </w:r>
    </w:p>
    <w:p w14:paraId="2C3961BF" w14:textId="77777777" w:rsidR="00974986" w:rsidRPr="00974986" w:rsidRDefault="00974986" w:rsidP="00974986">
      <w:pPr>
        <w:autoSpaceDE w:val="0"/>
        <w:autoSpaceDN w:val="0"/>
        <w:adjustRightInd w:val="0"/>
        <w:snapToGrid/>
        <w:spacing w:before="0" w:after="0"/>
        <w:rPr>
          <w:rFonts w:ascii="Arial" w:hAnsi="Arial" w:cs="Arial"/>
          <w:lang w:val="en-GB"/>
        </w:rPr>
      </w:pPr>
    </w:p>
    <w:p w14:paraId="5C3B1A0D" w14:textId="77777777" w:rsidR="00AE3328" w:rsidRPr="00F8653A" w:rsidRDefault="00AE3328" w:rsidP="00AE3328">
      <w:pPr>
        <w:pStyle w:val="Heading2"/>
        <w:rPr>
          <w:rFonts w:ascii="Arial" w:hAnsi="Arial" w:cs="Arial"/>
        </w:rPr>
      </w:pPr>
      <w:r w:rsidRPr="00F8653A">
        <w:rPr>
          <w:rFonts w:ascii="Arial" w:hAnsi="Arial" w:cs="Arial"/>
        </w:rPr>
        <w:t>Effects of population structure correction</w:t>
      </w:r>
    </w:p>
    <w:p w14:paraId="561D362A" w14:textId="066E09BA" w:rsidR="00255BB5" w:rsidRDefault="004966AE" w:rsidP="00D0750C">
      <w:pPr>
        <w:pStyle w:val="BodyText"/>
        <w:rPr>
          <w:rFonts w:ascii="Arial" w:hAnsi="Arial" w:cs="Arial"/>
          <w:iCs/>
        </w:rPr>
      </w:pPr>
      <w:commentRangeStart w:id="327"/>
      <w:r w:rsidRPr="004D6113">
        <w:rPr>
          <w:rFonts w:ascii="Arial" w:hAnsi="Arial" w:cs="Arial"/>
        </w:rPr>
        <w:t xml:space="preserve">In </w:t>
      </w:r>
      <w:commentRangeEnd w:id="327"/>
      <w:r w:rsidR="00F559EE">
        <w:rPr>
          <w:rStyle w:val="CommentReference"/>
        </w:rPr>
        <w:commentReference w:id="327"/>
      </w:r>
      <w:r w:rsidR="00FB526D" w:rsidRPr="004D6113">
        <w:rPr>
          <w:rFonts w:ascii="Arial" w:hAnsi="Arial" w:cs="Arial"/>
        </w:rPr>
        <w:t>each</w:t>
      </w:r>
      <w:r w:rsidRPr="004D6113">
        <w:rPr>
          <w:rFonts w:ascii="Arial" w:hAnsi="Arial" w:cs="Arial"/>
        </w:rPr>
        <w:t xml:space="preserve"> of the maps of environmental variation that we simulated, there was </w:t>
      </w:r>
      <w:r w:rsidR="00482D21" w:rsidRPr="004D6113">
        <w:rPr>
          <w:rFonts w:ascii="Arial" w:hAnsi="Arial" w:cs="Arial"/>
        </w:rPr>
        <w:t xml:space="preserve">a </w:t>
      </w:r>
      <w:r w:rsidRPr="004D6113">
        <w:rPr>
          <w:rFonts w:ascii="Arial" w:hAnsi="Arial" w:cs="Arial"/>
        </w:rPr>
        <w:t xml:space="preserve">strong correlation between environmental </w:t>
      </w:r>
      <w:r w:rsidR="00E20B0C" w:rsidRPr="004D6113">
        <w:rPr>
          <w:rFonts w:ascii="Arial" w:hAnsi="Arial" w:cs="Arial"/>
        </w:rPr>
        <w:t>varia</w:t>
      </w:r>
      <w:r w:rsidR="00E20B0C">
        <w:rPr>
          <w:rFonts w:ascii="Arial" w:hAnsi="Arial" w:cs="Arial"/>
        </w:rPr>
        <w:t>bles</w:t>
      </w:r>
      <w:r w:rsidR="00E20B0C" w:rsidRPr="004D6113">
        <w:rPr>
          <w:rFonts w:ascii="Arial" w:hAnsi="Arial" w:cs="Arial"/>
        </w:rPr>
        <w:t xml:space="preserve"> </w:t>
      </w:r>
      <w:r w:rsidRPr="004D6113">
        <w:rPr>
          <w:rFonts w:ascii="Arial" w:hAnsi="Arial" w:cs="Arial"/>
        </w:rPr>
        <w:t xml:space="preserve">and gene flow. </w:t>
      </w:r>
      <w:r w:rsidR="002F445A" w:rsidRPr="004D6113">
        <w:rPr>
          <w:rFonts w:ascii="Arial" w:hAnsi="Arial" w:cs="Arial"/>
        </w:rPr>
        <w:t>Environmental</w:t>
      </w:r>
      <w:r w:rsidR="00BC70EA" w:rsidRPr="004D6113">
        <w:rPr>
          <w:rFonts w:ascii="Arial" w:hAnsi="Arial" w:cs="Arial"/>
        </w:rPr>
        <w:t xml:space="preserve"> var</w:t>
      </w:r>
      <w:r w:rsidR="002F445A" w:rsidRPr="004D6113">
        <w:rPr>
          <w:rFonts w:ascii="Arial" w:hAnsi="Arial" w:cs="Arial"/>
        </w:rPr>
        <w:t xml:space="preserve">iation </w:t>
      </w:r>
      <w:r w:rsidR="00BC70EA" w:rsidRPr="004D6113">
        <w:rPr>
          <w:rFonts w:ascii="Arial" w:hAnsi="Arial" w:cs="Arial"/>
        </w:rPr>
        <w:t>in e</w:t>
      </w:r>
      <w:r w:rsidR="00416CFC" w:rsidRPr="004D6113">
        <w:rPr>
          <w:rFonts w:ascii="Arial" w:hAnsi="Arial" w:cs="Arial"/>
        </w:rPr>
        <w:t xml:space="preserve">ach map </w:t>
      </w:r>
      <w:r w:rsidR="00BC70EA" w:rsidRPr="004D6113">
        <w:rPr>
          <w:rFonts w:ascii="Arial" w:hAnsi="Arial" w:cs="Arial"/>
        </w:rPr>
        <w:t>was autocorrelated along a major axis</w:t>
      </w:r>
      <w:r w:rsidR="00E20B0C">
        <w:rPr>
          <w:rFonts w:ascii="Arial" w:hAnsi="Arial" w:cs="Arial"/>
        </w:rPr>
        <w:t>:</w:t>
      </w:r>
      <w:r w:rsidR="00E20B0C" w:rsidRPr="004D6113">
        <w:rPr>
          <w:rFonts w:ascii="Arial" w:hAnsi="Arial" w:cs="Arial"/>
        </w:rPr>
        <w:t xml:space="preserve"> </w:t>
      </w:r>
      <w:r w:rsidR="00BC70EA" w:rsidRPr="004D6113">
        <w:rPr>
          <w:rFonts w:ascii="Arial" w:hAnsi="Arial" w:cs="Arial"/>
        </w:rPr>
        <w:t>the</w:t>
      </w:r>
      <w:r w:rsidR="0041321F" w:rsidRPr="004D6113">
        <w:rPr>
          <w:rFonts w:ascii="Arial" w:hAnsi="Arial" w:cs="Arial"/>
        </w:rPr>
        <w:t xml:space="preserve"> </w:t>
      </w:r>
      <w:r w:rsidRPr="004D6113">
        <w:rPr>
          <w:rFonts w:ascii="Arial" w:hAnsi="Arial" w:cs="Arial"/>
        </w:rPr>
        <w:t xml:space="preserve">diagonal </w:t>
      </w:r>
      <w:r w:rsidR="0008568C" w:rsidRPr="004D6113">
        <w:rPr>
          <w:rFonts w:ascii="Arial" w:hAnsi="Arial" w:cs="Arial"/>
        </w:rPr>
        <w:t>axis</w:t>
      </w:r>
      <w:r w:rsidR="006639B8" w:rsidRPr="004D6113">
        <w:rPr>
          <w:rFonts w:ascii="Arial" w:hAnsi="Arial" w:cs="Arial"/>
        </w:rPr>
        <w:t xml:space="preserve"> </w:t>
      </w:r>
      <w:r w:rsidRPr="004D6113">
        <w:rPr>
          <w:rFonts w:ascii="Arial" w:hAnsi="Arial" w:cs="Arial"/>
        </w:rPr>
        <w:t xml:space="preserve">from the bottom-left corner to the top right-corner </w:t>
      </w:r>
      <w:r w:rsidR="003B0FB0" w:rsidRPr="004D6113">
        <w:rPr>
          <w:rFonts w:ascii="Arial" w:hAnsi="Arial" w:cs="Arial"/>
        </w:rPr>
        <w:t xml:space="preserve">in the case of the </w:t>
      </w:r>
      <w:r w:rsidRPr="004D6113">
        <w:rPr>
          <w:rFonts w:ascii="Arial" w:hAnsi="Arial" w:cs="Arial"/>
          <w:i/>
          <w:iCs/>
        </w:rPr>
        <w:t xml:space="preserve">BC </w:t>
      </w:r>
      <w:r w:rsidRPr="004D6113">
        <w:rPr>
          <w:rFonts w:ascii="Arial" w:hAnsi="Arial" w:cs="Arial"/>
        </w:rPr>
        <w:t>map (Figure 1B)</w:t>
      </w:r>
      <w:r w:rsidR="00DE1946" w:rsidRPr="004D6113">
        <w:rPr>
          <w:rFonts w:ascii="Arial" w:hAnsi="Arial" w:cs="Arial"/>
        </w:rPr>
        <w:t>, the vertical axis in the</w:t>
      </w:r>
      <w:r w:rsidR="00F64664" w:rsidRPr="004D6113">
        <w:rPr>
          <w:rFonts w:ascii="Arial" w:hAnsi="Arial" w:cs="Arial"/>
        </w:rPr>
        <w:t xml:space="preserve"> case of the</w:t>
      </w:r>
      <w:r w:rsidR="00DE1946" w:rsidRPr="004D6113">
        <w:rPr>
          <w:rFonts w:ascii="Arial" w:hAnsi="Arial" w:cs="Arial"/>
        </w:rPr>
        <w:t xml:space="preserve"> </w:t>
      </w:r>
      <w:r w:rsidR="00DE1946" w:rsidRPr="004D6113">
        <w:rPr>
          <w:rFonts w:ascii="Arial" w:hAnsi="Arial" w:cs="Arial"/>
          <w:i/>
        </w:rPr>
        <w:t xml:space="preserve">Gradient </w:t>
      </w:r>
      <w:r w:rsidR="00DE1946" w:rsidRPr="004D6113">
        <w:rPr>
          <w:rFonts w:ascii="Arial" w:hAnsi="Arial" w:cs="Arial"/>
          <w:iCs/>
        </w:rPr>
        <w:t>map (Figure 1C)</w:t>
      </w:r>
      <w:r w:rsidR="00E20B0C">
        <w:rPr>
          <w:rFonts w:ascii="Arial" w:hAnsi="Arial" w:cs="Arial"/>
          <w:iCs/>
        </w:rPr>
        <w:t>,</w:t>
      </w:r>
      <w:r w:rsidR="00DE1946" w:rsidRPr="004D6113">
        <w:rPr>
          <w:rFonts w:ascii="Arial" w:hAnsi="Arial" w:cs="Arial"/>
          <w:iCs/>
        </w:rPr>
        <w:t xml:space="preserve"> and the </w:t>
      </w:r>
      <w:r w:rsidR="00D82F04" w:rsidRPr="004D6113">
        <w:rPr>
          <w:rFonts w:ascii="Arial" w:hAnsi="Arial" w:cs="Arial"/>
          <w:iCs/>
        </w:rPr>
        <w:t xml:space="preserve">top-right corner versus the rest of the </w:t>
      </w:r>
      <w:r w:rsidR="00D82F04" w:rsidRPr="004D6113">
        <w:rPr>
          <w:rFonts w:ascii="Arial" w:hAnsi="Arial" w:cs="Arial"/>
          <w:iCs/>
        </w:rPr>
        <w:lastRenderedPageBreak/>
        <w:t xml:space="preserve">landscape in the case of the </w:t>
      </w:r>
      <w:r w:rsidR="00D82F04" w:rsidRPr="004D6113">
        <w:rPr>
          <w:rFonts w:ascii="Arial" w:hAnsi="Arial" w:cs="Arial"/>
          <w:i/>
        </w:rPr>
        <w:t xml:space="preserve">Truncated </w:t>
      </w:r>
      <w:r w:rsidR="00D82F04" w:rsidRPr="004D6113">
        <w:rPr>
          <w:rFonts w:ascii="Arial" w:hAnsi="Arial" w:cs="Arial"/>
          <w:iCs/>
        </w:rPr>
        <w:t xml:space="preserve">map (Figure 1D). </w:t>
      </w:r>
      <w:r w:rsidR="0036207C" w:rsidRPr="004D6113">
        <w:rPr>
          <w:rFonts w:ascii="Arial" w:hAnsi="Arial" w:cs="Arial"/>
          <w:iCs/>
        </w:rPr>
        <w:t xml:space="preserve">There was </w:t>
      </w:r>
      <w:r w:rsidR="00B01F1F" w:rsidRPr="004D6113">
        <w:rPr>
          <w:rFonts w:ascii="Arial" w:hAnsi="Arial" w:cs="Arial"/>
          <w:iCs/>
        </w:rPr>
        <w:t xml:space="preserve">also </w:t>
      </w:r>
      <w:r w:rsidR="0036207C" w:rsidRPr="004D6113">
        <w:rPr>
          <w:rFonts w:ascii="Arial" w:hAnsi="Arial" w:cs="Arial"/>
          <w:iCs/>
        </w:rPr>
        <w:t>a strong pattern of isolation-by-distance in our simulated populations (Figure S1)</w:t>
      </w:r>
      <w:r w:rsidR="00B01F1F" w:rsidRPr="004D6113">
        <w:rPr>
          <w:rFonts w:ascii="Arial" w:hAnsi="Arial" w:cs="Arial"/>
          <w:iCs/>
        </w:rPr>
        <w:t xml:space="preserve">. </w:t>
      </w:r>
      <w:r w:rsidR="00B5676A" w:rsidRPr="004D6113">
        <w:rPr>
          <w:rFonts w:ascii="Arial" w:hAnsi="Arial" w:cs="Arial"/>
          <w:iCs/>
        </w:rPr>
        <w:t xml:space="preserve">These two factors may </w:t>
      </w:r>
      <w:r w:rsidR="0083376A" w:rsidRPr="004D6113">
        <w:rPr>
          <w:rFonts w:ascii="Arial" w:hAnsi="Arial" w:cs="Arial"/>
          <w:iCs/>
        </w:rPr>
        <w:t>make it difficult to identify genes involved in local adaptation in GEA studies</w:t>
      </w:r>
      <w:r w:rsidR="000F6FC0">
        <w:rPr>
          <w:rFonts w:ascii="Arial" w:hAnsi="Arial" w:cs="Arial"/>
          <w:iCs/>
        </w:rPr>
        <w:t xml:space="preserve"> (Meirmans 2012)</w:t>
      </w:r>
      <w:r w:rsidR="0083376A" w:rsidRPr="004D6113">
        <w:rPr>
          <w:rFonts w:ascii="Arial" w:hAnsi="Arial" w:cs="Arial"/>
          <w:iCs/>
        </w:rPr>
        <w:t>.</w:t>
      </w:r>
    </w:p>
    <w:p w14:paraId="710A7FD5" w14:textId="6E27F572" w:rsidR="00BC0835" w:rsidRDefault="00BC0835" w:rsidP="00D0750C">
      <w:pPr>
        <w:pStyle w:val="BodyText"/>
        <w:rPr>
          <w:rFonts w:ascii="Arial" w:hAnsi="Arial" w:cs="Arial"/>
          <w:iCs/>
        </w:rPr>
      </w:pPr>
      <w:r w:rsidRPr="00D02D94">
        <w:rPr>
          <w:rFonts w:ascii="Arial" w:hAnsi="Arial" w:cs="Arial"/>
          <w:iCs/>
        </w:rPr>
        <w:t xml:space="preserve">We compared the performance of the WZA to a widely adopted method for performing GEA that corrects for the confounding effects of population structure, </w:t>
      </w:r>
      <w:r w:rsidRPr="00D02D94">
        <w:rPr>
          <w:rFonts w:ascii="Arial" w:hAnsi="Arial" w:cs="Arial"/>
          <w:i/>
        </w:rPr>
        <w:t xml:space="preserve">BayPass </w:t>
      </w:r>
      <w:r w:rsidRPr="00D02D94">
        <w:rPr>
          <w:rFonts w:ascii="Arial" w:hAnsi="Arial" w:cs="Arial"/>
          <w:iCs/>
        </w:rPr>
        <w:t>(Gautier 2015).</w:t>
      </w:r>
      <w:r w:rsidRPr="004E2DC5">
        <w:rPr>
          <w:rFonts w:ascii="Arial" w:hAnsi="Arial" w:cs="Arial"/>
          <w:iCs/>
        </w:rPr>
        <w:t xml:space="preserve"> </w:t>
      </w:r>
      <w:r w:rsidR="001E2C57" w:rsidRPr="00D02D94">
        <w:rPr>
          <w:rFonts w:ascii="Arial" w:hAnsi="Arial" w:cs="Arial"/>
          <w:iCs/>
        </w:rPr>
        <w:t xml:space="preserve">In all cases, WZA performed as well, or better than, </w:t>
      </w:r>
      <w:r w:rsidR="001E2C57" w:rsidRPr="00D02D94">
        <w:rPr>
          <w:rFonts w:ascii="Arial" w:hAnsi="Arial" w:cs="Arial"/>
          <w:i/>
        </w:rPr>
        <w:t>BayPass</w:t>
      </w:r>
      <w:r w:rsidR="001E2C57" w:rsidRPr="001E6C53">
        <w:rPr>
          <w:rFonts w:ascii="Arial" w:hAnsi="Arial" w:cs="Arial"/>
          <w:iCs/>
        </w:rPr>
        <w:t xml:space="preserve"> (Figure 4)</w:t>
      </w:r>
      <w:r w:rsidR="001E2C57" w:rsidRPr="00BC3759">
        <w:rPr>
          <w:rFonts w:ascii="Arial" w:hAnsi="Arial" w:cs="Arial"/>
          <w:iCs/>
        </w:rPr>
        <w:t>.</w:t>
      </w:r>
      <w:r w:rsidR="001E2C57" w:rsidRPr="001B7C11">
        <w:rPr>
          <w:rFonts w:ascii="Arial" w:hAnsi="Arial" w:cs="Arial"/>
          <w:iCs/>
        </w:rPr>
        <w:t xml:space="preserve"> WZA performed much better than </w:t>
      </w:r>
      <w:r w:rsidR="001E2C57" w:rsidRPr="00A928CA">
        <w:rPr>
          <w:rFonts w:ascii="Arial" w:hAnsi="Arial" w:cs="Arial"/>
          <w:i/>
        </w:rPr>
        <w:t>Bay</w:t>
      </w:r>
      <w:r w:rsidR="001E2C57" w:rsidRPr="004E2DC5">
        <w:rPr>
          <w:rFonts w:ascii="Arial" w:hAnsi="Arial" w:cs="Arial"/>
          <w:i/>
        </w:rPr>
        <w:t>Pass</w:t>
      </w:r>
      <w:r w:rsidR="001E2C57" w:rsidRPr="004E2DC5">
        <w:rPr>
          <w:rFonts w:ascii="Arial" w:hAnsi="Arial" w:cs="Arial"/>
          <w:iCs/>
        </w:rPr>
        <w:t xml:space="preserve"> when selection was directional, but WZA was also significantly more likely to identify the genes underlying local adaptation with stabilizing selection.</w:t>
      </w:r>
    </w:p>
    <w:p w14:paraId="29049912" w14:textId="65AABC1A" w:rsidR="001E2C57" w:rsidRPr="001E2C57" w:rsidRDefault="001E2C57" w:rsidP="00D0750C">
      <w:pPr>
        <w:pStyle w:val="BodyText"/>
        <w:rPr>
          <w:rFonts w:ascii="Arial" w:hAnsi="Arial" w:cs="Arial"/>
          <w:iCs/>
        </w:rPr>
      </w:pPr>
      <w:r>
        <w:rPr>
          <w:rFonts w:ascii="Arial" w:hAnsi="Arial" w:cs="Arial"/>
          <w:iCs/>
        </w:rPr>
        <w:t xml:space="preserve">Notably, even the single SNP analyses based on Kendall’s </w:t>
      </w:r>
      <w:r w:rsidRPr="00550AB6">
        <w:rPr>
          <w:rFonts w:ascii="Symbol" w:hAnsi="Symbol" w:cs="Arial"/>
          <w:iCs/>
        </w:rPr>
        <w:t>t</w:t>
      </w:r>
      <w:r>
        <w:rPr>
          <w:rFonts w:ascii="Arial" w:hAnsi="Arial" w:cs="Arial"/>
          <w:iCs/>
        </w:rPr>
        <w:t xml:space="preserve"> in most cases outperformed BayPass, even though the Kendall’s </w:t>
      </w:r>
      <w:r w:rsidRPr="00550AB6">
        <w:rPr>
          <w:rFonts w:ascii="Symbol" w:hAnsi="Symbol" w:cs="Arial"/>
          <w:iCs/>
        </w:rPr>
        <w:t>t</w:t>
      </w:r>
      <w:r>
        <w:rPr>
          <w:rFonts w:ascii="Arial" w:hAnsi="Arial" w:cs="Arial"/>
          <w:iCs/>
        </w:rPr>
        <w:t xml:space="preserve"> analysis did not adjust for spatial population structure. (The exception was the case with stabilizing selection on the </w:t>
      </w:r>
      <w:r>
        <w:rPr>
          <w:rFonts w:ascii="Arial" w:hAnsi="Arial" w:cs="Arial"/>
          <w:i/>
        </w:rPr>
        <w:t xml:space="preserve">Truncated </w:t>
      </w:r>
      <w:r>
        <w:rPr>
          <w:rFonts w:ascii="Arial" w:hAnsi="Arial" w:cs="Arial"/>
          <w:iCs/>
        </w:rPr>
        <w:t xml:space="preserve">map.) The discriminatory power of GEAs does not seem to be improved consistently by careful accounting of the underlying pattern of genetic </w:t>
      </w:r>
      <w:r w:rsidR="00F559EE">
        <w:rPr>
          <w:rFonts w:ascii="Arial" w:hAnsi="Arial" w:cs="Arial"/>
          <w:iCs/>
        </w:rPr>
        <w:t>structure</w:t>
      </w:r>
      <w:r>
        <w:rPr>
          <w:rFonts w:ascii="Arial" w:hAnsi="Arial" w:cs="Arial"/>
          <w:iCs/>
        </w:rPr>
        <w:t>.</w:t>
      </w:r>
    </w:p>
    <w:p w14:paraId="5ACED3FF" w14:textId="6476201C" w:rsidR="00E20B0C" w:rsidRPr="00F8653A" w:rsidRDefault="00E20B0C" w:rsidP="00E20B0C">
      <w:pPr>
        <w:pStyle w:val="BodyText"/>
        <w:rPr>
          <w:rFonts w:ascii="Arial" w:hAnsi="Arial" w:cs="Arial"/>
        </w:rPr>
      </w:pPr>
      <w:commentRangeStart w:id="328"/>
      <w:commentRangeStart w:id="329"/>
      <w:commentRangeStart w:id="330"/>
      <w:r w:rsidRPr="00F8653A">
        <w:rPr>
          <w:rFonts w:ascii="Arial" w:hAnsi="Arial" w:cs="Arial"/>
          <w:noProof/>
        </w:rPr>
        <w:drawing>
          <wp:inline distT="0" distB="0" distL="0" distR="0" wp14:anchorId="7FF989AA" wp14:editId="23233F0A">
            <wp:extent cx="4051005" cy="405100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4052035" cy="4052035"/>
                    </a:xfrm>
                    <a:prstGeom prst="rect">
                      <a:avLst/>
                    </a:prstGeom>
                  </pic:spPr>
                </pic:pic>
              </a:graphicData>
            </a:graphic>
          </wp:inline>
        </w:drawing>
      </w:r>
      <w:commentRangeEnd w:id="328"/>
      <w:r w:rsidR="001E2C57">
        <w:rPr>
          <w:rStyle w:val="CommentReference"/>
        </w:rPr>
        <w:commentReference w:id="328"/>
      </w:r>
      <w:commentRangeEnd w:id="329"/>
      <w:r w:rsidR="00D02D94">
        <w:rPr>
          <w:rStyle w:val="CommentReference"/>
        </w:rPr>
        <w:commentReference w:id="329"/>
      </w:r>
      <w:commentRangeEnd w:id="330"/>
      <w:r w:rsidR="00A00424">
        <w:rPr>
          <w:rStyle w:val="CommentReference"/>
        </w:rPr>
        <w:commentReference w:id="330"/>
      </w:r>
    </w:p>
    <w:p w14:paraId="4BA7D094" w14:textId="124E7450" w:rsidR="00E20B0C" w:rsidRPr="00755846" w:rsidRDefault="00E20B0C" w:rsidP="00E20B0C">
      <w:pPr>
        <w:rPr>
          <w:rFonts w:ascii="Arial" w:hAnsi="Arial" w:cs="Arial"/>
        </w:rPr>
      </w:pPr>
      <w:r>
        <w:rPr>
          <w:rFonts w:ascii="Arial" w:hAnsi="Arial" w:cs="Arial"/>
          <w:b/>
          <w:bCs/>
        </w:rPr>
        <w:t xml:space="preserve">Figure 4 </w:t>
      </w:r>
      <w:r>
        <w:rPr>
          <w:rFonts w:ascii="Arial" w:hAnsi="Arial" w:cs="Arial"/>
        </w:rPr>
        <w:t xml:space="preserve">The </w:t>
      </w:r>
      <w:commentRangeStart w:id="331"/>
      <w:r>
        <w:rPr>
          <w:rFonts w:ascii="Arial" w:hAnsi="Arial" w:cs="Arial"/>
        </w:rPr>
        <w:t xml:space="preserve">performance </w:t>
      </w:r>
      <w:commentRangeEnd w:id="331"/>
      <w:r w:rsidR="002216A7">
        <w:rPr>
          <w:rStyle w:val="CommentReference"/>
        </w:rPr>
        <w:commentReference w:id="331"/>
      </w:r>
      <w:r>
        <w:rPr>
          <w:rFonts w:ascii="Arial" w:hAnsi="Arial" w:cs="Arial"/>
        </w:rPr>
        <w:t xml:space="preserve">of population structure correction. A) </w:t>
      </w:r>
      <w:r w:rsidR="001E2C57">
        <w:rPr>
          <w:rFonts w:ascii="Arial" w:hAnsi="Arial" w:cs="Arial"/>
        </w:rPr>
        <w:t>R</w:t>
      </w:r>
      <w:r>
        <w:rPr>
          <w:rFonts w:ascii="Arial" w:hAnsi="Arial" w:cs="Arial"/>
        </w:rPr>
        <w:t>esults for simulations modelling directional selection and b)</w:t>
      </w:r>
      <w:r w:rsidR="001E2C57">
        <w:rPr>
          <w:rFonts w:ascii="Arial" w:hAnsi="Arial" w:cs="Arial"/>
        </w:rPr>
        <w:t xml:space="preserve"> </w:t>
      </w:r>
      <w:r>
        <w:rPr>
          <w:rFonts w:ascii="Arial" w:hAnsi="Arial" w:cs="Arial"/>
        </w:rPr>
        <w:t xml:space="preserve">results for simulations </w:t>
      </w:r>
      <w:r w:rsidR="001E2C57">
        <w:rPr>
          <w:rFonts w:ascii="Arial" w:hAnsi="Arial" w:cs="Arial"/>
        </w:rPr>
        <w:t>modelling</w:t>
      </w:r>
      <w:r>
        <w:rPr>
          <w:rFonts w:ascii="Arial" w:hAnsi="Arial" w:cs="Arial"/>
        </w:rPr>
        <w:t xml:space="preserve"> stabilizing selection. Lines represent the mean of 20 simulation replicates.</w:t>
      </w:r>
    </w:p>
    <w:p w14:paraId="56A5742B" w14:textId="6429626A" w:rsidR="000B456F" w:rsidRPr="00F8653A" w:rsidRDefault="0032250D" w:rsidP="00AD68E8">
      <w:pPr>
        <w:rPr>
          <w:rFonts w:ascii="Arial" w:hAnsi="Arial" w:cs="Arial"/>
        </w:rPr>
      </w:pPr>
      <w:r w:rsidRPr="00F8653A">
        <w:rPr>
          <w:rFonts w:ascii="Arial" w:hAnsi="Arial" w:cs="Arial"/>
        </w:rPr>
        <w:br/>
      </w:r>
    </w:p>
    <w:p w14:paraId="5EC66C8F" w14:textId="7E260026" w:rsidR="00E8025F" w:rsidRPr="00941EE1" w:rsidRDefault="0032250D" w:rsidP="00C63DFE">
      <w:pPr>
        <w:pStyle w:val="Heading2"/>
        <w:rPr>
          <w:rFonts w:ascii="Arial" w:hAnsi="Arial" w:cs="Arial"/>
          <w:strike/>
        </w:rPr>
      </w:pPr>
      <w:bookmarkStart w:id="332" w:name="X759d26fabce573e9e81bbfe7c56837ed6fa5012"/>
      <w:commentRangeStart w:id="333"/>
      <w:commentRangeStart w:id="334"/>
      <w:r w:rsidRPr="00941EE1">
        <w:rPr>
          <w:rFonts w:ascii="Arial" w:hAnsi="Arial" w:cs="Arial"/>
        </w:rPr>
        <w:lastRenderedPageBreak/>
        <w:t>The</w:t>
      </w:r>
      <w:bookmarkEnd w:id="332"/>
      <w:commentRangeEnd w:id="333"/>
      <w:r w:rsidR="00E8025F" w:rsidRPr="00941EE1">
        <w:rPr>
          <w:rStyle w:val="CommentReference"/>
          <w:rFonts w:asciiTheme="minorHAnsi" w:eastAsiaTheme="minorHAnsi" w:hAnsiTheme="minorHAnsi" w:cstheme="minorBidi"/>
          <w:bCs w:val="0"/>
          <w:i w:val="0"/>
          <w:iCs w:val="0"/>
          <w:color w:val="auto"/>
          <w:u w:val="none"/>
        </w:rPr>
        <w:commentReference w:id="333"/>
      </w:r>
      <w:commentRangeEnd w:id="334"/>
      <w:r w:rsidR="002A0DBB">
        <w:rPr>
          <w:rStyle w:val="CommentReference"/>
          <w:rFonts w:asciiTheme="minorHAnsi" w:eastAsiaTheme="minorHAnsi" w:hAnsiTheme="minorHAnsi" w:cstheme="minorBidi"/>
          <w:bCs w:val="0"/>
          <w:i w:val="0"/>
          <w:iCs w:val="0"/>
          <w:color w:val="auto"/>
          <w:u w:val="none"/>
        </w:rPr>
        <w:commentReference w:id="334"/>
      </w:r>
      <w:r w:rsidR="00E8025F" w:rsidRPr="00BD058D">
        <w:rPr>
          <w:rFonts w:ascii="Arial" w:hAnsi="Arial" w:cs="Arial"/>
        </w:rPr>
        <w:t xml:space="preserve"> performance of WZA when environmental variables are weakly correlated with selection</w:t>
      </w:r>
      <w:r w:rsidR="000910A0">
        <w:rPr>
          <w:rFonts w:ascii="Arial" w:hAnsi="Arial" w:cs="Arial"/>
        </w:rPr>
        <w:t xml:space="preserve"> pressure</w:t>
      </w:r>
    </w:p>
    <w:p w14:paraId="65FCCCC5" w14:textId="5A69C9C4" w:rsidR="000B456F" w:rsidRPr="00F8653A" w:rsidRDefault="0032250D" w:rsidP="005D4B34">
      <w:pPr>
        <w:rPr>
          <w:rFonts w:ascii="Arial" w:hAnsi="Arial" w:cs="Arial"/>
        </w:rPr>
      </w:pPr>
      <w:r w:rsidRPr="00F8653A">
        <w:rPr>
          <w:rFonts w:ascii="Arial" w:hAnsi="Arial" w:cs="Arial"/>
        </w:rPr>
        <w:br/>
      </w:r>
      <w:commentRangeStart w:id="335"/>
      <w:commentRangeStart w:id="336"/>
      <w:r w:rsidR="001245FF" w:rsidRPr="00F8653A">
        <w:rPr>
          <w:rFonts w:ascii="Arial" w:hAnsi="Arial" w:cs="Arial"/>
        </w:rPr>
        <w:t>In the previous section, we conducted GEA assuming perfect knowledge of the phenotypic optima in each sampled deme.</w:t>
      </w:r>
      <w:r w:rsidR="0036387D">
        <w:rPr>
          <w:rFonts w:ascii="Arial" w:hAnsi="Arial" w:cs="Arial"/>
        </w:rPr>
        <w:t xml:space="preserve"> However, in empirical </w:t>
      </w:r>
      <w:r w:rsidR="008971A5">
        <w:rPr>
          <w:rFonts w:ascii="Arial" w:hAnsi="Arial" w:cs="Arial"/>
        </w:rPr>
        <w:t xml:space="preserve">GEA </w:t>
      </w:r>
      <w:r w:rsidR="0036387D">
        <w:rPr>
          <w:rFonts w:ascii="Arial" w:hAnsi="Arial" w:cs="Arial"/>
        </w:rPr>
        <w:t>analyses researchers</w:t>
      </w:r>
      <w:r w:rsidR="001245FF" w:rsidRPr="00F8653A">
        <w:rPr>
          <w:rFonts w:ascii="Arial" w:hAnsi="Arial" w:cs="Arial"/>
        </w:rPr>
        <w:t xml:space="preserve"> </w:t>
      </w:r>
      <w:r w:rsidR="0036387D">
        <w:rPr>
          <w:rFonts w:ascii="Arial" w:hAnsi="Arial" w:cs="Arial"/>
        </w:rPr>
        <w:t>will be</w:t>
      </w:r>
      <w:r w:rsidR="0048408B">
        <w:rPr>
          <w:rFonts w:ascii="Arial" w:hAnsi="Arial" w:cs="Arial"/>
        </w:rPr>
        <w:t xml:space="preserve"> probably always</w:t>
      </w:r>
      <w:r w:rsidR="00BB59E6">
        <w:rPr>
          <w:rFonts w:ascii="Arial" w:hAnsi="Arial" w:cs="Arial"/>
        </w:rPr>
        <w:t xml:space="preserve"> be </w:t>
      </w:r>
      <w:r w:rsidR="0036387D">
        <w:rPr>
          <w:rFonts w:ascii="Arial" w:hAnsi="Arial" w:cs="Arial"/>
        </w:rPr>
        <w:t xml:space="preserve">limited to studying environmental variables that </w:t>
      </w:r>
      <w:r w:rsidR="00B77BFB">
        <w:rPr>
          <w:rFonts w:ascii="Arial" w:hAnsi="Arial" w:cs="Arial"/>
        </w:rPr>
        <w:t xml:space="preserve">are imperfect proxies for </w:t>
      </w:r>
      <w:r w:rsidR="00181499">
        <w:rPr>
          <w:rFonts w:ascii="Arial" w:hAnsi="Arial" w:cs="Arial"/>
        </w:rPr>
        <w:t>historical selection patterns</w:t>
      </w:r>
      <w:r w:rsidR="00B77BFB">
        <w:rPr>
          <w:rFonts w:ascii="Arial" w:hAnsi="Arial" w:cs="Arial"/>
        </w:rPr>
        <w:t xml:space="preserve">. Additionally, </w:t>
      </w:r>
      <w:r w:rsidR="0048408B">
        <w:rPr>
          <w:rFonts w:ascii="Arial" w:hAnsi="Arial" w:cs="Arial"/>
        </w:rPr>
        <w:t xml:space="preserve">environmental variables are often obtained via </w:t>
      </w:r>
      <w:r w:rsidR="00807CC0">
        <w:rPr>
          <w:rFonts w:ascii="Arial" w:hAnsi="Arial" w:cs="Arial"/>
        </w:rPr>
        <w:t xml:space="preserve">interpolation </w:t>
      </w:r>
      <w:r w:rsidR="0048408B">
        <w:rPr>
          <w:rFonts w:ascii="Arial" w:hAnsi="Arial" w:cs="Arial"/>
        </w:rPr>
        <w:t xml:space="preserve">and/or may be measured with error. These factors mean that </w:t>
      </w:r>
      <w:r w:rsidR="008A579E">
        <w:rPr>
          <w:rFonts w:ascii="Arial" w:hAnsi="Arial" w:cs="Arial"/>
        </w:rPr>
        <w:t>the “E” in GEA will probably always be imperfectly correlated with historical selection.</w:t>
      </w:r>
      <w:r w:rsidR="005A5722">
        <w:rPr>
          <w:rFonts w:ascii="Arial" w:hAnsi="Arial" w:cs="Arial"/>
        </w:rPr>
        <w:t xml:space="preserve"> The strength of that correlation will, of course, determine power in GEA studies. </w:t>
      </w:r>
      <w:r w:rsidR="0004619B">
        <w:rPr>
          <w:rFonts w:ascii="Arial" w:hAnsi="Arial" w:cs="Arial"/>
        </w:rPr>
        <w:t>U</w:t>
      </w:r>
      <w:r w:rsidR="0004619B" w:rsidRPr="00F8653A">
        <w:rPr>
          <w:rFonts w:ascii="Arial" w:hAnsi="Arial" w:cs="Arial"/>
        </w:rPr>
        <w:t>s</w:t>
      </w:r>
      <w:r w:rsidR="0004619B">
        <w:rPr>
          <w:rFonts w:ascii="Arial" w:hAnsi="Arial" w:cs="Arial"/>
        </w:rPr>
        <w:t>ing</w:t>
      </w:r>
      <w:r w:rsidR="0004619B" w:rsidRPr="00F8653A">
        <w:rPr>
          <w:rFonts w:ascii="Arial" w:hAnsi="Arial" w:cs="Arial"/>
        </w:rPr>
        <w:t xml:space="preserve"> the simulations modelling </w:t>
      </w:r>
      <w:r w:rsidR="0004619B">
        <w:rPr>
          <w:rFonts w:ascii="Arial" w:hAnsi="Arial" w:cs="Arial"/>
        </w:rPr>
        <w:t xml:space="preserve">local adaptation on the </w:t>
      </w:r>
      <w:r w:rsidR="0004619B" w:rsidRPr="0004619B">
        <w:rPr>
          <w:rFonts w:ascii="Arial" w:hAnsi="Arial" w:cs="Arial"/>
          <w:i/>
          <w:iCs/>
        </w:rPr>
        <w:t>BC</w:t>
      </w:r>
      <w:r w:rsidR="0004619B">
        <w:rPr>
          <w:rFonts w:ascii="Arial" w:hAnsi="Arial" w:cs="Arial"/>
        </w:rPr>
        <w:t xml:space="preserve"> map via </w:t>
      </w:r>
      <w:r w:rsidR="0004619B" w:rsidRPr="00F8653A">
        <w:rPr>
          <w:rFonts w:ascii="Arial" w:hAnsi="Arial" w:cs="Arial"/>
        </w:rPr>
        <w:t>stabilizing selection</w:t>
      </w:r>
      <w:r w:rsidR="0004619B">
        <w:rPr>
          <w:rFonts w:ascii="Arial" w:hAnsi="Arial" w:cs="Arial"/>
        </w:rPr>
        <w:t>, w</w:t>
      </w:r>
      <w:r w:rsidR="006F759B">
        <w:rPr>
          <w:rFonts w:ascii="Arial" w:hAnsi="Arial" w:cs="Arial"/>
        </w:rPr>
        <w:t>e</w:t>
      </w:r>
      <w:r w:rsidR="001245FF" w:rsidRPr="00F8653A">
        <w:rPr>
          <w:rFonts w:ascii="Arial" w:hAnsi="Arial" w:cs="Arial"/>
        </w:rPr>
        <w:t xml:space="preserve"> </w:t>
      </w:r>
      <w:r w:rsidR="006F759B">
        <w:rPr>
          <w:rFonts w:ascii="Arial" w:hAnsi="Arial" w:cs="Arial"/>
        </w:rPr>
        <w:t xml:space="preserve">compared the performance </w:t>
      </w:r>
      <w:r w:rsidR="001245FF" w:rsidRPr="00F8653A">
        <w:rPr>
          <w:rFonts w:ascii="Arial" w:hAnsi="Arial" w:cs="Arial"/>
        </w:rPr>
        <w:t>of</w:t>
      </w:r>
      <w:r w:rsidR="006F759B">
        <w:rPr>
          <w:rFonts w:ascii="Arial" w:hAnsi="Arial" w:cs="Arial"/>
        </w:rPr>
        <w:t xml:space="preserve"> WZA</w:t>
      </w:r>
      <w:r w:rsidR="001245FF" w:rsidRPr="00F8653A">
        <w:rPr>
          <w:rFonts w:ascii="Arial" w:hAnsi="Arial" w:cs="Arial"/>
        </w:rPr>
        <w:t xml:space="preserve"> </w:t>
      </w:r>
      <w:r w:rsidR="006F759B">
        <w:rPr>
          <w:rFonts w:ascii="Arial" w:hAnsi="Arial" w:cs="Arial"/>
        </w:rPr>
        <w:t xml:space="preserve">against the single-SNP GEA </w:t>
      </w:r>
      <w:r w:rsidR="001245FF" w:rsidRPr="00F8653A">
        <w:rPr>
          <w:rFonts w:ascii="Arial" w:hAnsi="Arial" w:cs="Arial"/>
        </w:rPr>
        <w:t>methods</w:t>
      </w:r>
      <w:r w:rsidR="006F759B">
        <w:rPr>
          <w:rFonts w:ascii="Arial" w:hAnsi="Arial" w:cs="Arial"/>
        </w:rPr>
        <w:t xml:space="preserve"> when the measured environment is </w:t>
      </w:r>
      <w:r w:rsidR="00807CC0">
        <w:rPr>
          <w:rFonts w:ascii="Arial" w:hAnsi="Arial" w:cs="Arial"/>
        </w:rPr>
        <w:t xml:space="preserve">imperfectly </w:t>
      </w:r>
      <w:r w:rsidR="006F759B">
        <w:rPr>
          <w:rFonts w:ascii="Arial" w:hAnsi="Arial" w:cs="Arial"/>
        </w:rPr>
        <w:t>correlated with the phenotypic optima</w:t>
      </w:r>
      <w:r w:rsidR="00BD7A94">
        <w:rPr>
          <w:rFonts w:ascii="Arial" w:hAnsi="Arial" w:cs="Arial"/>
        </w:rPr>
        <w:t>.</w:t>
      </w:r>
      <w:r w:rsidR="001245FF" w:rsidRPr="00F8653A">
        <w:rPr>
          <w:rFonts w:ascii="Arial" w:hAnsi="Arial" w:cs="Arial"/>
        </w:rPr>
        <w:t xml:space="preserve"> </w:t>
      </w:r>
      <w:commentRangeEnd w:id="335"/>
      <w:r w:rsidR="00F559EE">
        <w:rPr>
          <w:rStyle w:val="CommentReference"/>
        </w:rPr>
        <w:commentReference w:id="335"/>
      </w:r>
      <w:commentRangeEnd w:id="336"/>
      <w:r w:rsidR="00CE1D03">
        <w:rPr>
          <w:rStyle w:val="CommentReference"/>
        </w:rPr>
        <w:commentReference w:id="336"/>
      </w:r>
    </w:p>
    <w:p w14:paraId="17F34486" w14:textId="77777777" w:rsidR="00316428" w:rsidRPr="00F8653A" w:rsidRDefault="00316428" w:rsidP="00AD68E8">
      <w:pPr>
        <w:rPr>
          <w:rFonts w:ascii="Arial" w:eastAsiaTheme="minorEastAsia" w:hAnsi="Arial" w:cs="Arial"/>
        </w:rPr>
      </w:pPr>
    </w:p>
    <w:p w14:paraId="2E489C27" w14:textId="015432DF" w:rsidR="000B456F" w:rsidRDefault="002D7B62" w:rsidP="00AD68E8">
      <w:pPr>
        <w:rPr>
          <w:rFonts w:ascii="Arial" w:hAnsi="Arial" w:cs="Arial"/>
        </w:rPr>
      </w:pPr>
      <w:commentRangeStart w:id="337"/>
      <w:commentRangeStart w:id="338"/>
      <w:r>
        <w:rPr>
          <w:rFonts w:ascii="Arial" w:hAnsi="Arial" w:cs="Arial"/>
          <w:noProof/>
        </w:rPr>
        <w:drawing>
          <wp:inline distT="0" distB="0" distL="0" distR="0" wp14:anchorId="163056BA" wp14:editId="60899A1F">
            <wp:extent cx="5105400" cy="4538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108006" cy="4540449"/>
                    </a:xfrm>
                    <a:prstGeom prst="rect">
                      <a:avLst/>
                    </a:prstGeom>
                  </pic:spPr>
                </pic:pic>
              </a:graphicData>
            </a:graphic>
          </wp:inline>
        </w:drawing>
      </w:r>
      <w:commentRangeEnd w:id="337"/>
      <w:r w:rsidR="00807CC0">
        <w:rPr>
          <w:rStyle w:val="CommentReference"/>
        </w:rPr>
        <w:commentReference w:id="337"/>
      </w:r>
      <w:commentRangeEnd w:id="338"/>
      <w:r w:rsidR="00CE1D03">
        <w:rPr>
          <w:rStyle w:val="CommentReference"/>
        </w:rPr>
        <w:commentReference w:id="338"/>
      </w:r>
    </w:p>
    <w:p w14:paraId="3C6FE35D" w14:textId="51EE1350" w:rsidR="000A23A7" w:rsidRPr="000A23A7" w:rsidRDefault="00D15EB1" w:rsidP="000A23A7">
      <w:pPr>
        <w:rPr>
          <w:rFonts w:ascii="Arial" w:hAnsi="Arial" w:cs="Arial"/>
          <w:lang w:val="en-GB"/>
        </w:rPr>
      </w:pPr>
      <w:r w:rsidRPr="000A23A7">
        <w:rPr>
          <w:rFonts w:ascii="Arial" w:hAnsi="Arial" w:cs="Arial"/>
          <w:b/>
          <w:bCs/>
        </w:rPr>
        <w:lastRenderedPageBreak/>
        <w:t xml:space="preserve">Figure </w:t>
      </w:r>
      <w:r w:rsidR="00061773">
        <w:rPr>
          <w:rFonts w:ascii="Arial" w:hAnsi="Arial" w:cs="Arial"/>
          <w:b/>
          <w:bCs/>
        </w:rPr>
        <w:t>5</w:t>
      </w:r>
      <w:r w:rsidR="00061773" w:rsidRPr="000A23A7">
        <w:rPr>
          <w:rFonts w:ascii="Arial" w:hAnsi="Arial" w:cs="Arial"/>
          <w:b/>
          <w:bCs/>
        </w:rPr>
        <w:t xml:space="preserve"> </w:t>
      </w:r>
      <w:r w:rsidR="000A23A7">
        <w:rPr>
          <w:rFonts w:ascii="Arial" w:hAnsi="Arial" w:cs="Arial"/>
          <w:lang w:val="en-GB"/>
        </w:rPr>
        <w:t>Th</w:t>
      </w:r>
      <w:r w:rsidR="005373B5" w:rsidRPr="000A23A7">
        <w:rPr>
          <w:rFonts w:ascii="Arial" w:hAnsi="Arial" w:cs="Arial"/>
          <w:lang w:val="en-GB"/>
        </w:rPr>
        <w:t xml:space="preserve">e proportion of true positives recovered when the measured environment is </w:t>
      </w:r>
      <w:r w:rsidR="003216C8">
        <w:rPr>
          <w:rFonts w:ascii="Arial" w:hAnsi="Arial" w:cs="Arial"/>
          <w:lang w:val="en-GB"/>
        </w:rPr>
        <w:t xml:space="preserve">imperfectly </w:t>
      </w:r>
      <w:r w:rsidR="005373B5" w:rsidRPr="000A23A7">
        <w:rPr>
          <w:rFonts w:ascii="Arial" w:hAnsi="Arial" w:cs="Arial"/>
          <w:lang w:val="en-GB"/>
        </w:rPr>
        <w:t xml:space="preserve">correlated with </w:t>
      </w:r>
      <w:r w:rsidR="00547C4E">
        <w:rPr>
          <w:rFonts w:ascii="Arial" w:hAnsi="Arial" w:cs="Arial"/>
          <w:lang w:val="en-GB"/>
        </w:rPr>
        <w:t>phenotypic optima</w:t>
      </w:r>
      <w:r w:rsidR="005373B5" w:rsidRPr="000A23A7">
        <w:rPr>
          <w:rFonts w:ascii="Arial" w:hAnsi="Arial" w:cs="Arial"/>
          <w:lang w:val="en-GB"/>
        </w:rPr>
        <w:t xml:space="preserve">. The correlation between environment and selection pressure is shown above </w:t>
      </w:r>
      <w:r w:rsidR="001F1E56">
        <w:rPr>
          <w:rFonts w:ascii="Arial" w:hAnsi="Arial" w:cs="Arial"/>
          <w:lang w:val="en-GB"/>
        </w:rPr>
        <w:t>each panel</w:t>
      </w:r>
      <w:r w:rsidR="005373B5" w:rsidRPr="000A23A7">
        <w:rPr>
          <w:rFonts w:ascii="Arial" w:hAnsi="Arial" w:cs="Arial"/>
          <w:lang w:val="en-GB"/>
        </w:rPr>
        <w:t>.</w:t>
      </w:r>
      <w:r w:rsidR="000A23A7" w:rsidRPr="000A23A7">
        <w:rPr>
          <w:rFonts w:ascii="Arial" w:hAnsi="Arial" w:cs="Arial"/>
          <w:lang w:val="en-GB"/>
        </w:rPr>
        <w:t xml:space="preserve"> </w:t>
      </w:r>
      <w:r w:rsidR="005373B5" w:rsidRPr="000A23A7">
        <w:rPr>
          <w:rFonts w:ascii="Arial" w:hAnsi="Arial" w:cs="Arial"/>
          <w:lang w:val="en-GB"/>
        </w:rPr>
        <w:t xml:space="preserve">Results are shown assuming the </w:t>
      </w:r>
      <w:r w:rsidR="005373B5" w:rsidRPr="00070374">
        <w:rPr>
          <w:rFonts w:ascii="Arial" w:hAnsi="Arial" w:cs="Arial"/>
          <w:i/>
          <w:iCs/>
          <w:lang w:val="en-GB"/>
          <w:rPrChange w:id="339" w:author="Tom Booker" w:date="2021-06-06T10:00:00Z">
            <w:rPr>
              <w:rFonts w:ascii="Arial" w:hAnsi="Arial" w:cs="Arial"/>
              <w:lang w:val="en-GB"/>
            </w:rPr>
          </w:rPrChange>
        </w:rPr>
        <w:t>BC Map</w:t>
      </w:r>
      <w:r w:rsidR="005373B5" w:rsidRPr="000A23A7">
        <w:rPr>
          <w:rFonts w:ascii="Arial" w:hAnsi="Arial" w:cs="Arial"/>
          <w:lang w:val="en-GB"/>
        </w:rPr>
        <w:t xml:space="preserve"> and the model of stabilising selection</w:t>
      </w:r>
      <w:r w:rsidR="001F1E56">
        <w:rPr>
          <w:rFonts w:ascii="Arial" w:hAnsi="Arial" w:cs="Arial"/>
          <w:lang w:val="en-GB"/>
        </w:rPr>
        <w:t>. Line indicate the means from 20 simulation replicates</w:t>
      </w:r>
      <w:r w:rsidR="006041EA">
        <w:rPr>
          <w:rFonts w:ascii="Arial" w:hAnsi="Arial" w:cs="Arial"/>
          <w:lang w:val="en-GB"/>
        </w:rPr>
        <w:t>, and each is based on samples of 50 individuals from each of 40 demes</w:t>
      </w:r>
      <w:r w:rsidR="001F1E56">
        <w:rPr>
          <w:rFonts w:ascii="Arial" w:hAnsi="Arial" w:cs="Arial"/>
          <w:lang w:val="en-GB"/>
        </w:rPr>
        <w:t>.</w:t>
      </w:r>
    </w:p>
    <w:p w14:paraId="1D268210" w14:textId="54E411C8" w:rsidR="00ED164B" w:rsidRPr="00A82ECE" w:rsidRDefault="0032250D" w:rsidP="00ED164B">
      <w:pPr>
        <w:rPr>
          <w:rFonts w:ascii="Arial" w:hAnsi="Arial" w:cs="Arial"/>
        </w:rPr>
      </w:pPr>
      <w:r w:rsidRPr="00A82ECE">
        <w:rPr>
          <w:rFonts w:ascii="Arial" w:hAnsi="Arial" w:cs="Arial"/>
        </w:rPr>
        <w:t>We found that the</w:t>
      </w:r>
      <w:r w:rsidR="00753511" w:rsidRPr="00A82ECE">
        <w:rPr>
          <w:rFonts w:ascii="Arial" w:hAnsi="Arial" w:cs="Arial"/>
        </w:rPr>
        <w:t xml:space="preserve"> WZA</w:t>
      </w:r>
      <w:r w:rsidRPr="00A82ECE">
        <w:rPr>
          <w:rFonts w:ascii="Arial" w:hAnsi="Arial" w:cs="Arial"/>
        </w:rPr>
        <w:t xml:space="preserve"> outperformed single SNP approaches</w:t>
      </w:r>
      <w:r w:rsidR="00D32F4A" w:rsidRPr="00A82ECE">
        <w:rPr>
          <w:rFonts w:ascii="Arial" w:hAnsi="Arial" w:cs="Arial"/>
        </w:rPr>
        <w:t xml:space="preserve"> (Kendall’s </w:t>
      </w:r>
      <w:r w:rsidR="00E038F4" w:rsidRPr="00A82ECE">
        <w:rPr>
          <w:rFonts w:ascii="Cambria Math" w:hAnsi="Cambria Math" w:cs="Cambria Math"/>
        </w:rPr>
        <w:t>𝜏</w:t>
      </w:r>
      <w:r w:rsidR="00D32F4A" w:rsidRPr="00A82ECE">
        <w:rPr>
          <w:rFonts w:ascii="Arial" w:hAnsi="Arial" w:cs="Arial"/>
        </w:rPr>
        <w:t xml:space="preserve"> or BayPass)</w:t>
      </w:r>
      <w:r w:rsidRPr="00A82ECE">
        <w:rPr>
          <w:rFonts w:ascii="Arial" w:hAnsi="Arial" w:cs="Arial"/>
        </w:rPr>
        <w:t xml:space="preserve"> when the measured environment was not perfectly correlated with </w:t>
      </w:r>
      <w:r w:rsidR="00654DD4" w:rsidRPr="00A82ECE">
        <w:rPr>
          <w:rFonts w:ascii="Arial" w:hAnsi="Arial" w:cs="Arial"/>
        </w:rPr>
        <w:t>phenotypic optima</w:t>
      </w:r>
      <w:r w:rsidRPr="00A82ECE">
        <w:rPr>
          <w:rFonts w:ascii="Arial" w:hAnsi="Arial" w:cs="Arial"/>
        </w:rPr>
        <w:t>.</w:t>
      </w:r>
      <w:r w:rsidR="00551766" w:rsidRPr="00A82ECE">
        <w:rPr>
          <w:rFonts w:ascii="Arial" w:hAnsi="Arial" w:cs="Arial"/>
        </w:rPr>
        <w:t xml:space="preserve"> We analyzed a sample of 40 demes from the population with 50 individuals taken in each location</w:t>
      </w:r>
      <w:r w:rsidR="00D834BA" w:rsidRPr="00A82ECE">
        <w:rPr>
          <w:rFonts w:ascii="Arial" w:hAnsi="Arial" w:cs="Arial"/>
        </w:rPr>
        <w:t xml:space="preserve"> </w:t>
      </w:r>
      <w:r w:rsidR="00551766" w:rsidRPr="00A82ECE">
        <w:rPr>
          <w:rFonts w:ascii="Arial" w:hAnsi="Arial" w:cs="Arial"/>
        </w:rPr>
        <w:t xml:space="preserve">(Figure </w:t>
      </w:r>
      <w:r w:rsidR="00243AD5">
        <w:rPr>
          <w:rFonts w:ascii="Arial" w:hAnsi="Arial" w:cs="Arial"/>
        </w:rPr>
        <w:t>S2</w:t>
      </w:r>
      <w:r w:rsidR="00243AD5" w:rsidRPr="00A82ECE">
        <w:rPr>
          <w:rFonts w:ascii="Arial" w:hAnsi="Arial" w:cs="Arial"/>
        </w:rPr>
        <w:t>)</w:t>
      </w:r>
      <w:r w:rsidR="00243AD5">
        <w:rPr>
          <w:rFonts w:ascii="Arial" w:hAnsi="Arial" w:cs="Arial"/>
        </w:rPr>
        <w:t xml:space="preserve"> but</w:t>
      </w:r>
      <w:r w:rsidR="00973F43">
        <w:rPr>
          <w:rFonts w:ascii="Arial" w:hAnsi="Arial" w:cs="Arial"/>
        </w:rPr>
        <w:t xml:space="preserve"> </w:t>
      </w:r>
      <w:r w:rsidR="006D2008">
        <w:rPr>
          <w:rFonts w:ascii="Arial" w:hAnsi="Arial" w:cs="Arial"/>
        </w:rPr>
        <w:t xml:space="preserve">added random noise to the phenotypic optima </w:t>
      </w:r>
      <w:r w:rsidR="00706B6C">
        <w:rPr>
          <w:rFonts w:ascii="Arial" w:hAnsi="Arial" w:cs="Arial"/>
        </w:rPr>
        <w:t xml:space="preserve">from these locations </w:t>
      </w:r>
      <w:r w:rsidR="006D2008">
        <w:rPr>
          <w:rFonts w:ascii="Arial" w:hAnsi="Arial" w:cs="Arial"/>
        </w:rPr>
        <w:t>to</w:t>
      </w:r>
      <w:r w:rsidR="00D834BA">
        <w:rPr>
          <w:rFonts w:ascii="Arial" w:hAnsi="Arial" w:cs="Arial"/>
        </w:rPr>
        <w:t xml:space="preserve"> </w:t>
      </w:r>
      <w:r w:rsidR="00CD291D">
        <w:rPr>
          <w:rFonts w:ascii="Arial" w:hAnsi="Arial" w:cs="Arial"/>
        </w:rPr>
        <w:t>simulate</w:t>
      </w:r>
      <w:r w:rsidR="006D2008">
        <w:rPr>
          <w:rFonts w:ascii="Arial" w:hAnsi="Arial" w:cs="Arial"/>
        </w:rPr>
        <w:t xml:space="preserve"> </w:t>
      </w:r>
      <w:r w:rsidR="00D834BA">
        <w:rPr>
          <w:rFonts w:ascii="Arial" w:hAnsi="Arial" w:cs="Arial"/>
        </w:rPr>
        <w:t xml:space="preserve">environmental </w:t>
      </w:r>
      <w:r w:rsidR="006D2008">
        <w:rPr>
          <w:rFonts w:ascii="Arial" w:hAnsi="Arial" w:cs="Arial"/>
        </w:rPr>
        <w:t>variables</w:t>
      </w:r>
      <w:r w:rsidR="00AC6280">
        <w:rPr>
          <w:rFonts w:ascii="Arial" w:hAnsi="Arial" w:cs="Arial"/>
        </w:rPr>
        <w:t xml:space="preserve"> </w:t>
      </w:r>
      <w:r w:rsidR="00CD291D">
        <w:rPr>
          <w:rFonts w:ascii="Arial" w:hAnsi="Arial" w:cs="Arial"/>
        </w:rPr>
        <w:t xml:space="preserve">that were variably correlated with selection pressures and </w:t>
      </w:r>
      <w:r w:rsidR="00AC6280">
        <w:rPr>
          <w:rFonts w:ascii="Arial" w:hAnsi="Arial" w:cs="Arial"/>
        </w:rPr>
        <w:t>with which to conduct GEA</w:t>
      </w:r>
      <w:r w:rsidR="00551766" w:rsidRPr="00A82ECE">
        <w:rPr>
          <w:rFonts w:ascii="Arial" w:hAnsi="Arial" w:cs="Arial"/>
        </w:rPr>
        <w:t>.</w:t>
      </w:r>
      <w:r w:rsidRPr="00A82ECE">
        <w:rPr>
          <w:rFonts w:ascii="Arial" w:hAnsi="Arial" w:cs="Arial"/>
        </w:rPr>
        <w:t xml:space="preserve"> As might be expected, when the correlation between the measured environment and </w:t>
      </w:r>
      <w:r w:rsidR="001B5B7B">
        <w:rPr>
          <w:rFonts w:ascii="Arial" w:hAnsi="Arial" w:cs="Arial"/>
        </w:rPr>
        <w:t xml:space="preserve">phenotypic optima </w:t>
      </w:r>
      <w:r w:rsidRPr="00A82ECE">
        <w:rPr>
          <w:rFonts w:ascii="Arial" w:hAnsi="Arial" w:cs="Arial"/>
        </w:rPr>
        <w:t>was very weak (i.e.</w:t>
      </w:r>
      <w:r w:rsidR="00E27041" w:rsidRPr="00A82ECE">
        <w:rPr>
          <w:rFonts w:ascii="Arial" w:hAnsi="Arial" w:cs="Arial"/>
        </w:rPr>
        <w:t>,</w:t>
      </w:r>
      <w:r w:rsidRPr="00A82ECE">
        <w:rPr>
          <w:rFonts w:ascii="Arial" w:hAnsi="Arial" w:cs="Arial"/>
        </w:rPr>
        <w:t xml:space="preserve"> a correlation of 0.1),</w:t>
      </w:r>
      <w:r w:rsidR="00626F46" w:rsidRPr="00A82ECE">
        <w:rPr>
          <w:rFonts w:ascii="Arial" w:hAnsi="Arial" w:cs="Arial"/>
        </w:rPr>
        <w:t xml:space="preserve"> </w:t>
      </w:r>
      <w:r w:rsidR="00C455B0" w:rsidRPr="00A82ECE">
        <w:rPr>
          <w:rFonts w:ascii="Arial" w:hAnsi="Arial" w:cs="Arial"/>
        </w:rPr>
        <w:t>very</w:t>
      </w:r>
      <w:r w:rsidRPr="00A82ECE">
        <w:rPr>
          <w:rFonts w:ascii="Arial" w:hAnsi="Arial" w:cs="Arial"/>
        </w:rPr>
        <w:t xml:space="preserve"> few true positives were present in the top 50 genes</w:t>
      </w:r>
      <w:r w:rsidR="00E27041" w:rsidRPr="00A82ECE">
        <w:rPr>
          <w:rFonts w:ascii="Arial" w:hAnsi="Arial" w:cs="Arial"/>
        </w:rPr>
        <w:t xml:space="preserve"> </w:t>
      </w:r>
      <w:r w:rsidR="00753511" w:rsidRPr="00A82ECE">
        <w:rPr>
          <w:rFonts w:ascii="Arial" w:hAnsi="Arial" w:cs="Arial"/>
        </w:rPr>
        <w:t>under</w:t>
      </w:r>
      <w:r w:rsidR="00E27041" w:rsidRPr="00A82ECE">
        <w:rPr>
          <w:rFonts w:ascii="Arial" w:hAnsi="Arial" w:cs="Arial"/>
        </w:rPr>
        <w:t xml:space="preserve"> any </w:t>
      </w:r>
      <w:r w:rsidR="00504C3D">
        <w:rPr>
          <w:rFonts w:ascii="Arial" w:hAnsi="Arial" w:cs="Arial"/>
        </w:rPr>
        <w:t xml:space="preserve">of the </w:t>
      </w:r>
      <w:r w:rsidR="00E27041" w:rsidRPr="00A82ECE">
        <w:rPr>
          <w:rFonts w:ascii="Arial" w:hAnsi="Arial" w:cs="Arial"/>
        </w:rPr>
        <w:t>method</w:t>
      </w:r>
      <w:r w:rsidR="00504C3D">
        <w:rPr>
          <w:rFonts w:ascii="Arial" w:hAnsi="Arial" w:cs="Arial"/>
        </w:rPr>
        <w:t>s we used</w:t>
      </w:r>
      <w:r w:rsidR="00E27041" w:rsidRPr="00A82ECE">
        <w:rPr>
          <w:rFonts w:ascii="Arial" w:hAnsi="Arial" w:cs="Arial"/>
        </w:rPr>
        <w:t>,</w:t>
      </w:r>
      <w:r w:rsidRPr="00A82ECE">
        <w:rPr>
          <w:rFonts w:ascii="Arial" w:hAnsi="Arial" w:cs="Arial"/>
        </w:rPr>
        <w:t xml:space="preserve"> and those</w:t>
      </w:r>
      <w:r w:rsidR="004D6837">
        <w:rPr>
          <w:rFonts w:ascii="Arial" w:hAnsi="Arial" w:cs="Arial"/>
        </w:rPr>
        <w:t xml:space="preserve"> genes</w:t>
      </w:r>
      <w:r w:rsidRPr="00A82ECE">
        <w:rPr>
          <w:rFonts w:ascii="Arial" w:hAnsi="Arial" w:cs="Arial"/>
        </w:rPr>
        <w:t xml:space="preserve"> present </w:t>
      </w:r>
      <w:r w:rsidR="00E27041" w:rsidRPr="00A82ECE">
        <w:rPr>
          <w:rFonts w:ascii="Arial" w:hAnsi="Arial" w:cs="Arial"/>
        </w:rPr>
        <w:t>only accounted for</w:t>
      </w:r>
      <w:r w:rsidRPr="00A82ECE">
        <w:rPr>
          <w:rFonts w:ascii="Arial" w:hAnsi="Arial" w:cs="Arial"/>
        </w:rPr>
        <w:t xml:space="preserve"> a small proportion of </w:t>
      </w:r>
      <w:r w:rsidR="00E27041" w:rsidRPr="00A82ECE">
        <w:rPr>
          <w:rFonts w:ascii="Arial" w:hAnsi="Arial" w:cs="Arial"/>
        </w:rPr>
        <w:t>the covariance between phenotype and environment (</w:t>
      </w:r>
      <w:r w:rsidRPr="00A82ECE">
        <w:rPr>
          <w:rFonts w:ascii="Arial" w:hAnsi="Arial" w:cs="Arial"/>
        </w:rPr>
        <w:t>Figure</w:t>
      </w:r>
      <w:r w:rsidR="003C4B4E" w:rsidRPr="00A82ECE">
        <w:rPr>
          <w:rFonts w:ascii="Arial" w:hAnsi="Arial" w:cs="Arial"/>
        </w:rPr>
        <w:t xml:space="preserve"> </w:t>
      </w:r>
      <w:r w:rsidR="00061773">
        <w:rPr>
          <w:rFonts w:ascii="Arial" w:hAnsi="Arial" w:cs="Arial"/>
        </w:rPr>
        <w:t>5</w:t>
      </w:r>
      <w:r w:rsidR="003C4B4E" w:rsidRPr="00A82ECE">
        <w:rPr>
          <w:rFonts w:ascii="Arial" w:hAnsi="Arial" w:cs="Arial"/>
        </w:rPr>
        <w:t>)</w:t>
      </w:r>
      <w:r w:rsidRPr="00A82ECE">
        <w:rPr>
          <w:rFonts w:ascii="Arial" w:hAnsi="Arial" w:cs="Arial"/>
        </w:rPr>
        <w:t>. With a correlation of 0.3 between the measured environment and true selection, WZA</w:t>
      </w:r>
      <w:r w:rsidR="008B1304" w:rsidRPr="00A82ECE">
        <w:rPr>
          <w:rFonts w:ascii="Cambria Math" w:hAnsi="Cambria Math" w:cs="Cambria Math"/>
        </w:rPr>
        <w:t>𝜏</w:t>
      </w:r>
      <w:r w:rsidR="008B1304" w:rsidRPr="00A82ECE">
        <w:rPr>
          <w:rFonts w:ascii="Arial" w:hAnsi="Arial" w:cs="Arial"/>
        </w:rPr>
        <w:t xml:space="preserve"> </w:t>
      </w:r>
      <w:r w:rsidRPr="00A82ECE">
        <w:rPr>
          <w:rFonts w:ascii="Arial" w:hAnsi="Arial" w:cs="Arial"/>
        </w:rPr>
        <w:t xml:space="preserve">outperformed </w:t>
      </w:r>
      <w:r w:rsidR="00394841" w:rsidRPr="00A82ECE">
        <w:rPr>
          <w:rFonts w:ascii="Arial" w:hAnsi="Arial" w:cs="Arial"/>
        </w:rPr>
        <w:t>WZA</w:t>
      </w:r>
      <w:r w:rsidR="00394841" w:rsidRPr="00A82ECE">
        <w:rPr>
          <w:rFonts w:ascii="Arial" w:hAnsi="Arial" w:cs="Arial"/>
          <w:vertAlign w:val="subscript"/>
        </w:rPr>
        <w:t>BP</w:t>
      </w:r>
      <w:r w:rsidR="00394841" w:rsidRPr="00A82ECE">
        <w:rPr>
          <w:rFonts w:ascii="Arial" w:hAnsi="Arial" w:cs="Arial"/>
        </w:rPr>
        <w:t xml:space="preserve"> and the </w:t>
      </w:r>
      <w:r w:rsidRPr="00A82ECE">
        <w:rPr>
          <w:rFonts w:ascii="Arial" w:hAnsi="Arial" w:cs="Arial"/>
        </w:rPr>
        <w:t xml:space="preserve">single-SNP approaches (Figure </w:t>
      </w:r>
      <w:r w:rsidR="00061773">
        <w:rPr>
          <w:rFonts w:ascii="Arial" w:hAnsi="Arial" w:cs="Arial"/>
        </w:rPr>
        <w:t>5</w:t>
      </w:r>
      <w:r w:rsidR="000633CC" w:rsidRPr="00A82ECE">
        <w:rPr>
          <w:rFonts w:ascii="Arial" w:hAnsi="Arial" w:cs="Arial"/>
        </w:rPr>
        <w:t xml:space="preserve">). </w:t>
      </w:r>
      <w:r w:rsidRPr="00A82ECE">
        <w:rPr>
          <w:rFonts w:ascii="Arial" w:hAnsi="Arial" w:cs="Arial"/>
        </w:rPr>
        <w:t xml:space="preserve">With a correlation of 0.5 or 0.8 between the measured environment and </w:t>
      </w:r>
      <w:r w:rsidR="00E933E5" w:rsidRPr="00A82ECE">
        <w:rPr>
          <w:rFonts w:ascii="Arial" w:hAnsi="Arial" w:cs="Arial"/>
        </w:rPr>
        <w:t>phenotypic optima WZA</w:t>
      </w:r>
      <w:r w:rsidR="00E933E5" w:rsidRPr="00A82ECE">
        <w:rPr>
          <w:rFonts w:ascii="Cambria Math" w:hAnsi="Cambria Math" w:cs="Cambria Math"/>
        </w:rPr>
        <w:t>𝜏</w:t>
      </w:r>
      <w:r w:rsidR="00E933E5" w:rsidRPr="00A82ECE">
        <w:rPr>
          <w:rFonts w:ascii="Arial" w:hAnsi="Arial" w:cs="Arial"/>
        </w:rPr>
        <w:t xml:space="preserve"> outperformed</w:t>
      </w:r>
      <w:r w:rsidR="00A572D4" w:rsidRPr="00A82ECE">
        <w:rPr>
          <w:rFonts w:ascii="Arial" w:hAnsi="Arial" w:cs="Arial"/>
        </w:rPr>
        <w:t xml:space="preserve"> all other methods</w:t>
      </w:r>
      <w:r w:rsidRPr="00A82ECE">
        <w:rPr>
          <w:rFonts w:ascii="Arial" w:hAnsi="Arial" w:cs="Arial"/>
        </w:rPr>
        <w:t xml:space="preserve">, </w:t>
      </w:r>
      <w:r w:rsidR="00A572D4" w:rsidRPr="00A82ECE">
        <w:rPr>
          <w:rFonts w:ascii="Arial" w:hAnsi="Arial" w:cs="Arial"/>
        </w:rPr>
        <w:t xml:space="preserve">with </w:t>
      </w:r>
      <w:r w:rsidRPr="00A82ECE">
        <w:rPr>
          <w:rFonts w:ascii="Arial" w:hAnsi="Arial" w:cs="Arial"/>
        </w:rPr>
        <w:t xml:space="preserve">only </w:t>
      </w:r>
      <w:r w:rsidR="00A572D4" w:rsidRPr="00A82ECE">
        <w:rPr>
          <w:rFonts w:ascii="Arial" w:hAnsi="Arial" w:cs="Arial"/>
        </w:rPr>
        <w:t xml:space="preserve">relatively </w:t>
      </w:r>
      <w:r w:rsidRPr="00A82ECE">
        <w:rPr>
          <w:rFonts w:ascii="Arial" w:hAnsi="Arial" w:cs="Arial"/>
        </w:rPr>
        <w:t>small differences in performance between</w:t>
      </w:r>
      <w:r w:rsidR="00A572D4" w:rsidRPr="00A82ECE">
        <w:rPr>
          <w:rFonts w:ascii="Arial" w:hAnsi="Arial" w:cs="Arial"/>
        </w:rPr>
        <w:t xml:space="preserve"> WZA</w:t>
      </w:r>
      <w:r w:rsidR="00A572D4" w:rsidRPr="00A82ECE">
        <w:rPr>
          <w:rFonts w:ascii="Arial" w:hAnsi="Arial" w:cs="Arial"/>
          <w:vertAlign w:val="subscript"/>
        </w:rPr>
        <w:t>BP</w:t>
      </w:r>
      <w:r w:rsidRPr="00A82ECE">
        <w:rPr>
          <w:rFonts w:ascii="Arial" w:hAnsi="Arial" w:cs="Arial"/>
        </w:rPr>
        <w:t xml:space="preserve"> and the single-SNP approaches.</w:t>
      </w:r>
      <w:r w:rsidR="00E27041" w:rsidRPr="00A82ECE">
        <w:rPr>
          <w:rFonts w:ascii="Arial" w:hAnsi="Arial" w:cs="Arial"/>
        </w:rPr>
        <w:t xml:space="preserve"> </w:t>
      </w:r>
      <w:r w:rsidR="007340FF">
        <w:rPr>
          <w:rFonts w:ascii="Arial" w:hAnsi="Arial" w:cs="Arial"/>
        </w:rPr>
        <w:t xml:space="preserve">Overall, this result suggests that </w:t>
      </w:r>
      <w:r w:rsidR="007340FF" w:rsidRPr="00A82ECE">
        <w:rPr>
          <w:rFonts w:ascii="Arial" w:hAnsi="Arial" w:cs="Arial"/>
        </w:rPr>
        <w:t>WZA</w:t>
      </w:r>
      <w:r w:rsidR="007340FF" w:rsidRPr="00A82ECE">
        <w:rPr>
          <w:rFonts w:ascii="Cambria Math" w:hAnsi="Cambria Math" w:cs="Cambria Math"/>
        </w:rPr>
        <w:t>𝜏</w:t>
      </w:r>
      <w:r w:rsidR="007340FF" w:rsidRPr="00A82ECE">
        <w:rPr>
          <w:rFonts w:ascii="Arial" w:hAnsi="Arial" w:cs="Arial"/>
        </w:rPr>
        <w:t xml:space="preserve"> outperform</w:t>
      </w:r>
      <w:r w:rsidR="007340FF">
        <w:rPr>
          <w:rFonts w:ascii="Arial" w:hAnsi="Arial" w:cs="Arial"/>
        </w:rPr>
        <w:t xml:space="preserve">s the single-SNP approaches when the </w:t>
      </w:r>
      <w:r w:rsidR="006041EA">
        <w:rPr>
          <w:rFonts w:ascii="Arial" w:hAnsi="Arial" w:cs="Arial"/>
        </w:rPr>
        <w:t>measurement of the environment</w:t>
      </w:r>
      <w:r w:rsidR="007340FF">
        <w:rPr>
          <w:rFonts w:ascii="Arial" w:hAnsi="Arial" w:cs="Arial"/>
        </w:rPr>
        <w:t xml:space="preserve"> is a poor proxy for historical selection.</w:t>
      </w:r>
    </w:p>
    <w:p w14:paraId="77188B0D" w14:textId="77777777" w:rsidR="00ED164B" w:rsidRDefault="00ED164B" w:rsidP="00ED164B">
      <w:pPr>
        <w:rPr>
          <w:rFonts w:ascii="Arial" w:hAnsi="Arial" w:cs="Arial"/>
        </w:rPr>
      </w:pPr>
    </w:p>
    <w:p w14:paraId="695868DE" w14:textId="6F7387DE" w:rsidR="00ED164B" w:rsidRPr="00F8653A" w:rsidRDefault="00671E77" w:rsidP="00ED164B">
      <w:pPr>
        <w:pStyle w:val="Heading2"/>
        <w:rPr>
          <w:rFonts w:ascii="Arial" w:hAnsi="Arial" w:cs="Arial"/>
        </w:rPr>
      </w:pPr>
      <w:bookmarkStart w:id="340" w:name="the-width-of-analysis-windows"/>
      <w:r>
        <w:rPr>
          <w:rFonts w:ascii="Arial" w:hAnsi="Arial" w:cs="Arial"/>
        </w:rPr>
        <w:t>T</w:t>
      </w:r>
      <w:r w:rsidR="00ED164B" w:rsidRPr="00F8653A">
        <w:rPr>
          <w:rFonts w:ascii="Arial" w:hAnsi="Arial" w:cs="Arial"/>
        </w:rPr>
        <w:t xml:space="preserve">he </w:t>
      </w:r>
      <w:commentRangeStart w:id="341"/>
      <w:commentRangeStart w:id="342"/>
      <w:commentRangeStart w:id="343"/>
      <w:r w:rsidR="00ED164B" w:rsidRPr="00F8653A">
        <w:rPr>
          <w:rFonts w:ascii="Arial" w:hAnsi="Arial" w:cs="Arial"/>
        </w:rPr>
        <w:t>width</w:t>
      </w:r>
      <w:commentRangeEnd w:id="341"/>
      <w:r w:rsidR="004C1AAA">
        <w:rPr>
          <w:rStyle w:val="CommentReference"/>
          <w:rFonts w:asciiTheme="minorHAnsi" w:eastAsiaTheme="minorHAnsi" w:hAnsiTheme="minorHAnsi" w:cstheme="minorBidi"/>
          <w:bCs w:val="0"/>
          <w:i w:val="0"/>
          <w:iCs w:val="0"/>
          <w:color w:val="auto"/>
          <w:u w:val="none"/>
        </w:rPr>
        <w:commentReference w:id="341"/>
      </w:r>
      <w:commentRangeEnd w:id="342"/>
      <w:r w:rsidR="00F559EE">
        <w:rPr>
          <w:rStyle w:val="CommentReference"/>
          <w:rFonts w:asciiTheme="minorHAnsi" w:eastAsiaTheme="minorHAnsi" w:hAnsiTheme="minorHAnsi" w:cstheme="minorBidi"/>
          <w:bCs w:val="0"/>
          <w:i w:val="0"/>
          <w:iCs w:val="0"/>
          <w:color w:val="auto"/>
          <w:u w:val="none"/>
        </w:rPr>
        <w:commentReference w:id="342"/>
      </w:r>
      <w:commentRangeEnd w:id="343"/>
      <w:r w:rsidR="00AF364E">
        <w:rPr>
          <w:rStyle w:val="CommentReference"/>
          <w:rFonts w:asciiTheme="minorHAnsi" w:eastAsiaTheme="minorHAnsi" w:hAnsiTheme="minorHAnsi" w:cstheme="minorBidi"/>
          <w:bCs w:val="0"/>
          <w:i w:val="0"/>
          <w:iCs w:val="0"/>
          <w:color w:val="auto"/>
          <w:u w:val="none"/>
        </w:rPr>
        <w:commentReference w:id="343"/>
      </w:r>
      <w:r w:rsidR="00ED164B" w:rsidRPr="00F8653A">
        <w:rPr>
          <w:rFonts w:ascii="Arial" w:hAnsi="Arial" w:cs="Arial"/>
        </w:rPr>
        <w:t xml:space="preserve"> of analysis windows</w:t>
      </w:r>
      <w:bookmarkEnd w:id="340"/>
      <w:r>
        <w:rPr>
          <w:rFonts w:ascii="Arial" w:hAnsi="Arial" w:cs="Arial"/>
        </w:rPr>
        <w:t xml:space="preserve"> and recombination rate variation</w:t>
      </w:r>
    </w:p>
    <w:p w14:paraId="77752601" w14:textId="5171A29A" w:rsidR="00584ABE" w:rsidRPr="00E608AF" w:rsidRDefault="00ED164B" w:rsidP="00584ABE">
      <w:pPr>
        <w:rPr>
          <w:moveTo w:id="344" w:author="Tom Booker" w:date="2021-06-03T15:18:00Z"/>
          <w:rFonts w:ascii="Arial" w:hAnsi="Arial" w:cs="Arial"/>
        </w:rPr>
      </w:pPr>
      <w:del w:id="345" w:author="Tom Booker" w:date="2021-06-03T15:20:00Z">
        <w:r w:rsidRPr="00E608AF" w:rsidDel="009B1CC8">
          <w:rPr>
            <w:rFonts w:ascii="Arial" w:hAnsi="Arial" w:cs="Arial"/>
            <w:rPrChange w:id="346" w:author="Tom Booker" w:date="2021-06-03T15:19:00Z">
              <w:rPr>
                <w:rFonts w:ascii="Arial" w:hAnsi="Arial" w:cs="Arial"/>
                <w:highlight w:val="yellow"/>
              </w:rPr>
            </w:rPrChange>
          </w:rPr>
          <w:delText>When performing a genome scan using a windowed approach a question that inevitably arises is, how to decide on the width of analysis windows</w:delText>
        </w:r>
      </w:del>
      <w:del w:id="347" w:author="Tom Booker" w:date="2021-06-03T15:18:00Z">
        <w:r w:rsidR="004420BD" w:rsidRPr="00E608AF" w:rsidDel="005C0958">
          <w:rPr>
            <w:rFonts w:ascii="Arial" w:hAnsi="Arial" w:cs="Arial"/>
            <w:rPrChange w:id="348" w:author="Tom Booker" w:date="2021-06-03T15:19:00Z">
              <w:rPr>
                <w:rFonts w:ascii="Arial" w:hAnsi="Arial" w:cs="Arial"/>
                <w:highlight w:val="yellow"/>
              </w:rPr>
            </w:rPrChange>
          </w:rPr>
          <w:delText xml:space="preserve">? </w:delText>
        </w:r>
        <w:r w:rsidR="00700653" w:rsidRPr="00E608AF" w:rsidDel="005C0958">
          <w:rPr>
            <w:rFonts w:ascii="Arial" w:hAnsi="Arial" w:cs="Arial"/>
            <w:rPrChange w:id="349" w:author="Tom Booker" w:date="2021-06-03T15:19:00Z">
              <w:rPr>
                <w:rFonts w:ascii="Arial" w:hAnsi="Arial" w:cs="Arial"/>
                <w:highlight w:val="yellow"/>
              </w:rPr>
            </w:rPrChange>
          </w:rPr>
          <w:delText xml:space="preserve">In </w:delText>
        </w:r>
        <w:r w:rsidR="00173128" w:rsidRPr="00E608AF" w:rsidDel="005C0958">
          <w:rPr>
            <w:rFonts w:ascii="Arial" w:hAnsi="Arial" w:cs="Arial"/>
            <w:rPrChange w:id="350" w:author="Tom Booker" w:date="2021-06-03T15:19:00Z">
              <w:rPr>
                <w:rFonts w:ascii="Arial" w:hAnsi="Arial" w:cs="Arial"/>
                <w:highlight w:val="yellow"/>
              </w:rPr>
            </w:rPrChange>
          </w:rPr>
          <w:delText xml:space="preserve">the </w:delText>
        </w:r>
        <w:r w:rsidR="00700653" w:rsidRPr="00E608AF" w:rsidDel="005C0958">
          <w:rPr>
            <w:rFonts w:ascii="Arial" w:hAnsi="Arial" w:cs="Arial"/>
            <w:rPrChange w:id="351" w:author="Tom Booker" w:date="2021-06-03T15:19:00Z">
              <w:rPr>
                <w:rFonts w:ascii="Arial" w:hAnsi="Arial" w:cs="Arial"/>
                <w:highlight w:val="yellow"/>
              </w:rPr>
            </w:rPrChange>
          </w:rPr>
          <w:delText xml:space="preserve">analyses presented so far, we have </w:delText>
        </w:r>
        <w:r w:rsidR="00173128" w:rsidRPr="00E608AF" w:rsidDel="005C0958">
          <w:rPr>
            <w:rFonts w:ascii="Arial" w:hAnsi="Arial" w:cs="Arial"/>
            <w:rPrChange w:id="352" w:author="Tom Booker" w:date="2021-06-03T15:19:00Z">
              <w:rPr>
                <w:rFonts w:ascii="Arial" w:hAnsi="Arial" w:cs="Arial"/>
                <w:highlight w:val="yellow"/>
              </w:rPr>
            </w:rPrChange>
          </w:rPr>
          <w:delText xml:space="preserve">performed the WZA on the </w:delText>
        </w:r>
        <w:r w:rsidR="00700653" w:rsidRPr="00E608AF" w:rsidDel="005C0958">
          <w:rPr>
            <w:rFonts w:ascii="Arial" w:hAnsi="Arial" w:cs="Arial"/>
            <w:rPrChange w:id="353" w:author="Tom Booker" w:date="2021-06-03T15:19:00Z">
              <w:rPr>
                <w:rFonts w:ascii="Arial" w:hAnsi="Arial" w:cs="Arial"/>
                <w:highlight w:val="yellow"/>
              </w:rPr>
            </w:rPrChange>
          </w:rPr>
          <w:delText xml:space="preserve">10,000bp “genes” in our </w:delText>
        </w:r>
        <w:r w:rsidR="00173128" w:rsidRPr="00E608AF" w:rsidDel="005C0958">
          <w:rPr>
            <w:rFonts w:ascii="Arial" w:hAnsi="Arial" w:cs="Arial"/>
            <w:rPrChange w:id="354" w:author="Tom Booker" w:date="2021-06-03T15:19:00Z">
              <w:rPr>
                <w:rFonts w:ascii="Arial" w:hAnsi="Arial" w:cs="Arial"/>
                <w:highlight w:val="yellow"/>
              </w:rPr>
            </w:rPrChange>
          </w:rPr>
          <w:delText>simulat</w:delText>
        </w:r>
        <w:r w:rsidR="00C4221D" w:rsidRPr="00E608AF" w:rsidDel="005C0958">
          <w:rPr>
            <w:rFonts w:ascii="Arial" w:hAnsi="Arial" w:cs="Arial"/>
            <w:rPrChange w:id="355" w:author="Tom Booker" w:date="2021-06-03T15:19:00Z">
              <w:rPr>
                <w:rFonts w:ascii="Arial" w:hAnsi="Arial" w:cs="Arial"/>
                <w:highlight w:val="yellow"/>
              </w:rPr>
            </w:rPrChange>
          </w:rPr>
          <w:delText>ions</w:delText>
        </w:r>
      </w:del>
      <w:del w:id="356" w:author="Tom Booker" w:date="2021-06-03T15:20:00Z">
        <w:r w:rsidR="00173128" w:rsidRPr="00E608AF" w:rsidDel="009B1CC8">
          <w:rPr>
            <w:rFonts w:ascii="Arial" w:hAnsi="Arial" w:cs="Arial"/>
            <w:rPrChange w:id="357" w:author="Tom Booker" w:date="2021-06-03T15:19:00Z">
              <w:rPr>
                <w:rFonts w:ascii="Arial" w:hAnsi="Arial" w:cs="Arial"/>
                <w:highlight w:val="yellow"/>
              </w:rPr>
            </w:rPrChange>
          </w:rPr>
          <w:delText>.</w:delText>
        </w:r>
        <w:r w:rsidR="00246817" w:rsidRPr="00E608AF" w:rsidDel="009B1CC8">
          <w:rPr>
            <w:rFonts w:ascii="Arial" w:hAnsi="Arial" w:cs="Arial"/>
            <w:rPrChange w:id="358" w:author="Tom Booker" w:date="2021-06-03T15:19:00Z">
              <w:rPr>
                <w:rFonts w:ascii="Arial" w:hAnsi="Arial" w:cs="Arial"/>
                <w:highlight w:val="yellow"/>
              </w:rPr>
            </w:rPrChange>
          </w:rPr>
          <w:delText xml:space="preserve"> </w:delText>
        </w:r>
      </w:del>
      <w:moveToRangeStart w:id="359" w:author="Tom Booker" w:date="2021-06-03T15:18:00Z" w:name="move73625899"/>
      <w:moveTo w:id="360" w:author="Tom Booker" w:date="2021-06-03T15:18:00Z">
        <w:r w:rsidR="00584ABE" w:rsidRPr="00E608AF">
          <w:rPr>
            <w:rFonts w:ascii="Arial" w:hAnsi="Arial" w:cs="Arial"/>
            <w:rPrChange w:id="361" w:author="Tom Booker" w:date="2021-06-03T15:19:00Z">
              <w:rPr>
                <w:rFonts w:ascii="Arial" w:hAnsi="Arial" w:cs="Arial"/>
                <w:highlight w:val="yellow"/>
              </w:rPr>
            </w:rPrChange>
          </w:rPr>
          <w:t xml:space="preserve">Random drift may cause genealogies in some regions of the genome to correlate with environmental variables more than others. Many of the SNPs present in an analysis window that consisted of genealogies that were highly correlated with the environment may be highly significant in a GEA analysis, leading to a large WZA score. This effect would lead to a larger variance in WZA scores for analysis windows that </w:t>
        </w:r>
      </w:moveTo>
      <w:ins w:id="362" w:author="Tom Booker" w:date="2021-06-03T15:33:00Z">
        <w:r w:rsidR="00EA53F6">
          <w:rPr>
            <w:rFonts w:ascii="Arial" w:hAnsi="Arial" w:cs="Arial"/>
          </w:rPr>
          <w:t>were present in regions of low recombination</w:t>
        </w:r>
      </w:ins>
      <w:moveTo w:id="363" w:author="Tom Booker" w:date="2021-06-03T15:18:00Z">
        <w:del w:id="364" w:author="Tom Booker" w:date="2021-06-03T15:33:00Z">
          <w:r w:rsidR="00584ABE" w:rsidRPr="00E608AF" w:rsidDel="00EA53F6">
            <w:rPr>
              <w:rFonts w:ascii="Arial" w:hAnsi="Arial" w:cs="Arial"/>
              <w:rPrChange w:id="365" w:author="Tom Booker" w:date="2021-06-03T15:19:00Z">
                <w:rPr>
                  <w:rFonts w:ascii="Arial" w:hAnsi="Arial" w:cs="Arial"/>
                  <w:highlight w:val="yellow"/>
                </w:rPr>
              </w:rPrChange>
            </w:rPr>
            <w:delText>were narrower than the average LD decay</w:delText>
          </w:r>
        </w:del>
        <w:r w:rsidR="00584ABE" w:rsidRPr="00E608AF">
          <w:rPr>
            <w:rFonts w:ascii="Arial" w:hAnsi="Arial" w:cs="Arial"/>
            <w:rPrChange w:id="366" w:author="Tom Booker" w:date="2021-06-03T15:19:00Z">
              <w:rPr>
                <w:rFonts w:ascii="Arial" w:hAnsi="Arial" w:cs="Arial"/>
                <w:highlight w:val="yellow"/>
              </w:rPr>
            </w:rPrChange>
          </w:rPr>
          <w:t>. To demonstrate this, we down-sampled the tree-sequences we recorded for our simulated populations to model analysis windows present in low recombination regions and performed the WZA on the resulting data. As expected, we found that the variance of the distribution o</w:t>
        </w:r>
        <w:del w:id="367" w:author="Tom Booker" w:date="2021-06-03T15:33:00Z">
          <w:r w:rsidR="00584ABE" w:rsidRPr="00E608AF" w:rsidDel="00DF37C5">
            <w:rPr>
              <w:rFonts w:ascii="Arial" w:hAnsi="Arial" w:cs="Arial"/>
              <w:rPrChange w:id="368" w:author="Tom Booker" w:date="2021-06-03T15:19:00Z">
                <w:rPr>
                  <w:rFonts w:ascii="Arial" w:hAnsi="Arial" w:cs="Arial"/>
                  <w:highlight w:val="yellow"/>
                </w:rPr>
              </w:rPrChange>
            </w:rPr>
            <w:delText xml:space="preserve">f </w:delText>
          </w:r>
        </w:del>
        <m:oMath>
          <m:sSub>
            <m:sSubPr>
              <m:ctrlPr>
                <w:del w:id="369" w:author="Tom Booker" w:date="2021-06-03T15:33:00Z">
                  <w:rPr>
                    <w:rFonts w:ascii="Cambria Math" w:hAnsi="Cambria Math" w:cs="Arial"/>
                  </w:rPr>
                </w:del>
              </m:ctrlPr>
            </m:sSubPr>
            <m:e>
              <m:r>
                <w:del w:id="370" w:author="Tom Booker" w:date="2021-06-03T15:33:00Z">
                  <w:rPr>
                    <w:rFonts w:ascii="Cambria Math" w:hAnsi="Cambria Math" w:cs="Arial"/>
                    <w:rPrChange w:id="371" w:author="Tom Booker" w:date="2021-06-03T15:19:00Z">
                      <w:rPr>
                        <w:rFonts w:ascii="Cambria Math" w:hAnsi="Cambria Math" w:cs="Arial"/>
                        <w:highlight w:val="yellow"/>
                      </w:rPr>
                    </w:rPrChange>
                  </w:rPr>
                  <m:t>Z</m:t>
                </w:del>
              </m:r>
            </m:e>
            <m:sub>
              <m:r>
                <w:del w:id="372" w:author="Tom Booker" w:date="2021-06-03T15:33:00Z">
                  <w:rPr>
                    <w:rFonts w:ascii="Cambria Math" w:hAnsi="Cambria Math" w:cs="Arial"/>
                    <w:rPrChange w:id="373" w:author="Tom Booker" w:date="2021-06-03T15:19:00Z">
                      <w:rPr>
                        <w:rFonts w:ascii="Cambria Math" w:hAnsi="Cambria Math" w:cs="Arial"/>
                        <w:highlight w:val="yellow"/>
                      </w:rPr>
                    </w:rPrChange>
                  </w:rPr>
                  <m:t>W</m:t>
                </w:del>
              </m:r>
            </m:sub>
          </m:sSub>
        </m:oMath>
        <w:moveTo w:id="374" w:author="Tom Booker" w:date="2021-06-03T15:18:00Z">
          <w:del w:id="375" w:author="Tom Booker" w:date="2021-06-03T15:33:00Z">
            <w:r w:rsidR="00584ABE" w:rsidRPr="00E608AF" w:rsidDel="00DF37C5">
              <w:rPr>
                <w:rFonts w:ascii="Arial" w:hAnsi="Arial" w:cs="Arial"/>
                <w:rPrChange w:id="376" w:author="Tom Booker" w:date="2021-06-03T15:19:00Z">
                  <w:rPr>
                    <w:rFonts w:ascii="Arial" w:hAnsi="Arial" w:cs="Arial"/>
                    <w:highlight w:val="yellow"/>
                  </w:rPr>
                </w:rPrChange>
              </w:rPr>
              <w:delText xml:space="preserve"> s</w:delText>
            </w:r>
          </w:del>
        </w:moveTo>
        <w:ins w:id="377" w:author="Tom Booker" w:date="2021-06-03T15:33:00Z">
          <w:r w:rsidR="00DF37C5">
            <w:rPr>
              <w:rFonts w:ascii="Arial" w:hAnsi="Arial" w:cs="Arial"/>
            </w:rPr>
            <w:t>f WZA s</w:t>
          </w:r>
        </w:ins>
        <w:moveTo w:id="378" w:author="Tom Booker" w:date="2021-06-03T15:18:00Z">
          <w:r w:rsidR="00584ABE" w:rsidRPr="00E608AF">
            <w:rPr>
              <w:rFonts w:ascii="Arial" w:hAnsi="Arial" w:cs="Arial"/>
              <w:rPrChange w:id="379" w:author="Tom Booker" w:date="2021-06-03T15:19:00Z">
                <w:rPr>
                  <w:rFonts w:ascii="Arial" w:hAnsi="Arial" w:cs="Arial"/>
                  <w:highlight w:val="yellow"/>
                </w:rPr>
              </w:rPrChange>
            </w:rPr>
            <w:t xml:space="preserve">cores was greater when there was a lower recombination </w:t>
          </w:r>
          <w:commentRangeStart w:id="380"/>
          <w:commentRangeStart w:id="381"/>
          <w:r w:rsidR="00584ABE" w:rsidRPr="00E608AF">
            <w:rPr>
              <w:rFonts w:ascii="Arial" w:hAnsi="Arial" w:cs="Arial"/>
              <w:rPrChange w:id="382" w:author="Tom Booker" w:date="2021-06-03T15:19:00Z">
                <w:rPr>
                  <w:rFonts w:ascii="Arial" w:hAnsi="Arial" w:cs="Arial"/>
                  <w:highlight w:val="yellow"/>
                </w:rPr>
              </w:rPrChange>
            </w:rPr>
            <w:t xml:space="preserve">rate </w:t>
          </w:r>
          <w:commentRangeEnd w:id="380"/>
          <w:r w:rsidR="00584ABE" w:rsidRPr="00E608AF">
            <w:rPr>
              <w:rStyle w:val="CommentReference"/>
              <w:rFonts w:ascii="Arial" w:hAnsi="Arial" w:cs="Arial"/>
              <w:rPrChange w:id="383" w:author="Tom Booker" w:date="2021-06-03T15:19:00Z">
                <w:rPr>
                  <w:rStyle w:val="CommentReference"/>
                  <w:rFonts w:ascii="Arial" w:hAnsi="Arial" w:cs="Arial"/>
                  <w:highlight w:val="yellow"/>
                </w:rPr>
              </w:rPrChange>
            </w:rPr>
            <w:commentReference w:id="380"/>
          </w:r>
        </w:moveTo>
        <w:commentRangeEnd w:id="381"/>
        <w:r w:rsidR="002C27D5">
          <w:rPr>
            <w:rStyle w:val="CommentReference"/>
          </w:rPr>
          <w:commentReference w:id="381"/>
        </w:r>
        <w:moveTo w:id="384" w:author="Tom Booker" w:date="2021-06-03T15:18:00Z">
          <w:r w:rsidR="00584ABE" w:rsidRPr="00E608AF">
            <w:rPr>
              <w:rFonts w:ascii="Arial" w:hAnsi="Arial" w:cs="Arial"/>
              <w:rPrChange w:id="385" w:author="Tom Booker" w:date="2021-06-03T15:19:00Z">
                <w:rPr>
                  <w:rFonts w:ascii="Arial" w:hAnsi="Arial" w:cs="Arial"/>
                  <w:highlight w:val="yellow"/>
                </w:rPr>
              </w:rPrChange>
            </w:rPr>
            <w:t>(Figure S9</w:t>
          </w:r>
          <w:r w:rsidR="00584ABE" w:rsidRPr="00E608AF">
            <w:fldChar w:fldCharType="begin"/>
          </w:r>
          <w:r w:rsidR="00584ABE" w:rsidRPr="00E608AF">
            <w:instrText xml:space="preserve"> HYPERLINK \l "fig:WZA_Recombination" \h </w:instrText>
          </w:r>
          <w:r w:rsidR="00584ABE" w:rsidRPr="00E608AF">
            <w:fldChar w:fldCharType="end"/>
          </w:r>
          <w:r w:rsidR="00584ABE" w:rsidRPr="00E608AF">
            <w:rPr>
              <w:rFonts w:ascii="Arial" w:hAnsi="Arial" w:cs="Arial"/>
              <w:rPrChange w:id="386" w:author="Tom Booker" w:date="2021-06-03T15:19:00Z">
                <w:rPr>
                  <w:rFonts w:ascii="Arial" w:hAnsi="Arial" w:cs="Arial"/>
                  <w:highlight w:val="yellow"/>
                </w:rPr>
              </w:rPrChange>
            </w:rPr>
            <w:t>).</w:t>
          </w:r>
        </w:moveTo>
        <w:ins w:id="387" w:author="Tom Booker" w:date="2021-06-03T15:19:00Z">
          <w:r w:rsidR="00E608AF" w:rsidRPr="00E608AF">
            <w:rPr>
              <w:rFonts w:ascii="Arial" w:hAnsi="Arial" w:cs="Arial"/>
            </w:rPr>
            <w:t xml:space="preserve"> This is the same effect we described in a previous paper focusing on </w:t>
          </w:r>
          <w:r w:rsidR="00E608AF" w:rsidRPr="00E608AF">
            <w:rPr>
              <w:rFonts w:ascii="Arial" w:hAnsi="Arial" w:cs="Arial"/>
              <w:i/>
              <w:iCs/>
            </w:rPr>
            <w:t>F</w:t>
          </w:r>
          <w:r w:rsidR="00E608AF" w:rsidRPr="00E608AF">
            <w:rPr>
              <w:rFonts w:ascii="Arial" w:hAnsi="Arial" w:cs="Arial"/>
              <w:i/>
              <w:iCs/>
              <w:vertAlign w:val="subscript"/>
            </w:rPr>
            <w:t>ST</w:t>
          </w:r>
          <w:r w:rsidR="00E608AF" w:rsidRPr="00E608AF">
            <w:rPr>
              <w:rFonts w:ascii="Arial" w:hAnsi="Arial" w:cs="Arial"/>
              <w:vertAlign w:val="subscript"/>
            </w:rPr>
            <w:t xml:space="preserve"> </w:t>
          </w:r>
          <w:r w:rsidR="00E608AF" w:rsidRPr="00E608AF">
            <w:rPr>
              <w:rFonts w:ascii="Arial" w:hAnsi="Arial" w:cs="Arial"/>
            </w:rPr>
            <w:t>(Booker et al. 2020).</w:t>
          </w:r>
        </w:ins>
      </w:moveTo>
    </w:p>
    <w:moveToRangeEnd w:id="359"/>
    <w:p w14:paraId="4EE91428" w14:textId="77777777" w:rsidR="00584ABE" w:rsidRDefault="00584ABE" w:rsidP="001676BA">
      <w:pPr>
        <w:rPr>
          <w:ins w:id="388" w:author="Tom Booker" w:date="2021-06-03T15:18:00Z"/>
          <w:rFonts w:ascii="Arial" w:hAnsi="Arial" w:cs="Arial"/>
          <w:highlight w:val="yellow"/>
        </w:rPr>
      </w:pPr>
    </w:p>
    <w:p w14:paraId="16D22B3C" w14:textId="7C20A6C0" w:rsidR="00700653" w:rsidRPr="00CB3FC2" w:rsidDel="009B1CC8" w:rsidRDefault="00246817" w:rsidP="001676BA">
      <w:pPr>
        <w:rPr>
          <w:del w:id="389" w:author="Tom Booker" w:date="2021-06-03T15:20:00Z"/>
          <w:rFonts w:ascii="Arial" w:hAnsi="Arial" w:cs="Arial"/>
          <w:highlight w:val="yellow"/>
        </w:rPr>
      </w:pPr>
      <w:del w:id="390" w:author="Tom Booker" w:date="2021-06-03T15:20:00Z">
        <w:r w:rsidRPr="00CB3FC2" w:rsidDel="009B1CC8">
          <w:rPr>
            <w:rFonts w:ascii="Arial" w:hAnsi="Arial" w:cs="Arial"/>
            <w:highlight w:val="yellow"/>
          </w:rPr>
          <w:delText>However,</w:delText>
        </w:r>
        <w:r w:rsidR="00173128" w:rsidRPr="00CB3FC2" w:rsidDel="009B1CC8">
          <w:rPr>
            <w:rFonts w:ascii="Arial" w:hAnsi="Arial" w:cs="Arial"/>
            <w:highlight w:val="yellow"/>
          </w:rPr>
          <w:delText xml:space="preserve"> </w:delText>
        </w:r>
        <w:r w:rsidR="004420BD" w:rsidDel="009B1CC8">
          <w:rPr>
            <w:rFonts w:ascii="Arial" w:hAnsi="Arial" w:cs="Arial"/>
            <w:highlight w:val="yellow"/>
          </w:rPr>
          <w:delText>w</w:delText>
        </w:r>
        <w:r w:rsidR="00C32CEE" w:rsidRPr="00CB3FC2" w:rsidDel="009B1CC8">
          <w:rPr>
            <w:rFonts w:ascii="Arial" w:hAnsi="Arial" w:cs="Arial"/>
            <w:highlight w:val="yellow"/>
          </w:rPr>
          <w:delText xml:space="preserve">indow size would ideally be informed by the extent by which LD decays at neutral sites and how much LD is induced by selection. However, in light of the above, the extent of LD induced by selection is likely a function of the migration rate and the strength of selection which may be difficult to determine. Additionally, recombination rates vary widely among taxa but also within the genome (Stapley et al. 2017). Such variation causes LD to decay over greater or shorter distances in different locations across the genome so window size may need to be dynamic with respect to recombination rate variation. Random drift may cause some regions of the genome to correlate with environmental variables more than others. If such drift happens in regions of low recombination, multiple linked SNPs may exhibit strong GEA signals. This would lead to a distribution of </w:delText>
        </w:r>
      </w:del>
      <m:oMath>
        <m:sSub>
          <m:sSubPr>
            <m:ctrlPr>
              <w:del w:id="391" w:author="Tom Booker" w:date="2021-06-03T15:20:00Z">
                <w:rPr>
                  <w:rFonts w:ascii="Cambria Math" w:hAnsi="Cambria Math" w:cs="Arial"/>
                  <w:highlight w:val="yellow"/>
                </w:rPr>
              </w:del>
            </m:ctrlPr>
          </m:sSubPr>
          <m:e>
            <m:r>
              <w:del w:id="392" w:author="Tom Booker" w:date="2021-06-03T15:20:00Z">
                <w:rPr>
                  <w:rFonts w:ascii="Cambria Math" w:hAnsi="Cambria Math" w:cs="Arial"/>
                  <w:highlight w:val="yellow"/>
                </w:rPr>
                <m:t>Z</m:t>
              </w:del>
            </m:r>
          </m:e>
          <m:sub>
            <m:r>
              <w:del w:id="393" w:author="Tom Booker" w:date="2021-06-03T15:20:00Z">
                <w:rPr>
                  <w:rFonts w:ascii="Cambria Math" w:hAnsi="Cambria Math" w:cs="Arial"/>
                  <w:highlight w:val="yellow"/>
                </w:rPr>
                <m:t>W</m:t>
              </w:del>
            </m:r>
          </m:sub>
        </m:sSub>
      </m:oMath>
      <w:del w:id="394" w:author="Tom Booker" w:date="2021-06-03T15:20:00Z">
        <w:r w:rsidR="00C32CEE" w:rsidRPr="00CB3FC2" w:rsidDel="009B1CC8">
          <w:rPr>
            <w:rFonts w:ascii="Arial" w:hAnsi="Arial" w:cs="Arial"/>
            <w:highlight w:val="yellow"/>
          </w:rPr>
          <w:delText xml:space="preserve"> scores that had a higher variance in regions of low recombination and generate statistical </w:delText>
        </w:r>
        <w:commentRangeStart w:id="395"/>
        <w:r w:rsidR="00C32CEE" w:rsidRPr="00CB3FC2" w:rsidDel="009B1CC8">
          <w:rPr>
            <w:rFonts w:ascii="Arial" w:hAnsi="Arial" w:cs="Arial"/>
            <w:highlight w:val="yellow"/>
          </w:rPr>
          <w:delText xml:space="preserve">artefacts </w:delText>
        </w:r>
        <w:commentRangeEnd w:id="395"/>
        <w:r w:rsidR="00C32CEE" w:rsidRPr="00CB3FC2" w:rsidDel="009B1CC8">
          <w:rPr>
            <w:rStyle w:val="CommentReference"/>
            <w:rFonts w:ascii="Arial" w:hAnsi="Arial" w:cs="Arial"/>
            <w:highlight w:val="yellow"/>
          </w:rPr>
          <w:commentReference w:id="395"/>
        </w:r>
        <w:r w:rsidR="00C32CEE" w:rsidRPr="00CB3FC2" w:rsidDel="009B1CC8">
          <w:rPr>
            <w:rFonts w:ascii="Arial" w:hAnsi="Arial" w:cs="Arial"/>
            <w:highlight w:val="yellow"/>
          </w:rPr>
          <w:delText>as we outlined in our previous study (Booker</w:delText>
        </w:r>
      </w:del>
      <w:ins w:id="396" w:author="Michael Whitlock" w:date="2021-05-30T15:18:00Z">
        <w:del w:id="397" w:author="Tom Booker" w:date="2021-06-03T15:20:00Z">
          <w:r w:rsidR="009504CC" w:rsidDel="009B1CC8">
            <w:rPr>
              <w:rFonts w:ascii="Arial" w:hAnsi="Arial" w:cs="Arial"/>
              <w:highlight w:val="yellow"/>
            </w:rPr>
            <w:delText xml:space="preserve"> et al.</w:delText>
          </w:r>
        </w:del>
      </w:ins>
      <w:del w:id="398" w:author="Tom Booker" w:date="2021-06-03T15:20:00Z">
        <w:r w:rsidR="00C32CEE" w:rsidRPr="00CB3FC2" w:rsidDel="009B1CC8">
          <w:rPr>
            <w:rFonts w:ascii="Arial" w:hAnsi="Arial" w:cs="Arial"/>
            <w:highlight w:val="yellow"/>
          </w:rPr>
          <w:delText xml:space="preserve"> 2020).</w:delText>
        </w:r>
      </w:del>
    </w:p>
    <w:p w14:paraId="1A65B876" w14:textId="359350A4" w:rsidR="009F0852" w:rsidRPr="00CB3FC2" w:rsidDel="009B1CC8" w:rsidRDefault="00ED164B" w:rsidP="001676BA">
      <w:pPr>
        <w:rPr>
          <w:del w:id="399" w:author="Tom Booker" w:date="2021-06-03T15:20:00Z"/>
          <w:rFonts w:ascii="Arial" w:hAnsi="Arial" w:cs="Arial"/>
          <w:highlight w:val="yellow"/>
        </w:rPr>
      </w:pPr>
      <w:del w:id="400" w:author="Tom Booker" w:date="2021-06-03T15:20:00Z">
        <w:r w:rsidRPr="00CB3FC2" w:rsidDel="009B1CC8">
          <w:rPr>
            <w:rFonts w:ascii="Arial" w:hAnsi="Arial" w:cs="Arial"/>
            <w:highlight w:val="yellow"/>
          </w:rPr>
          <w:delText>In our simulation study, we used analysis windows that were 10,000bp long and within that distance LD had fully decayed to background levels (Figure</w:delText>
        </w:r>
        <w:r w:rsidR="001676BA" w:rsidRPr="00CB3FC2" w:rsidDel="009B1CC8">
          <w:rPr>
            <w:highlight w:val="yellow"/>
          </w:rPr>
          <w:delText xml:space="preserve"> </w:delText>
        </w:r>
        <w:r w:rsidR="00CC0D37" w:rsidRPr="00CB3FC2" w:rsidDel="009B1CC8">
          <w:rPr>
            <w:highlight w:val="yellow"/>
          </w:rPr>
          <w:delText>S1</w:delText>
        </w:r>
        <w:r w:rsidRPr="00CB3FC2" w:rsidDel="009B1CC8">
          <w:rPr>
            <w:rFonts w:ascii="Arial" w:hAnsi="Arial" w:cs="Arial"/>
            <w:highlight w:val="yellow"/>
          </w:rPr>
          <w:delText>). LD can be considered as the correlation in coalescence times between pairs of sites (McVean 2002; Wakeley 2007), so high LD i</w:delText>
        </w:r>
        <w:r w:rsidR="0023204C" w:rsidRPr="00CB3FC2" w:rsidDel="009B1CC8">
          <w:rPr>
            <w:rFonts w:ascii="Arial" w:hAnsi="Arial" w:cs="Arial"/>
            <w:highlight w:val="yellow"/>
          </w:rPr>
          <w:delText xml:space="preserve">ndicates </w:delText>
        </w:r>
        <w:r w:rsidRPr="00CB3FC2" w:rsidDel="009B1CC8">
          <w:rPr>
            <w:rFonts w:ascii="Arial" w:hAnsi="Arial" w:cs="Arial"/>
            <w:highlight w:val="yellow"/>
          </w:rPr>
          <w:delText xml:space="preserve">highly correlated evolutionary histories. If the width of an analysis window were greater than the average distance over which LD decayed the window would presumably encompass a variety of evolutionary histories, some more correlated than others. </w:delText>
        </w:r>
        <w:r w:rsidR="00AC35D1" w:rsidRPr="00CB3FC2" w:rsidDel="009B1CC8">
          <w:rPr>
            <w:rFonts w:ascii="Arial" w:hAnsi="Arial" w:cs="Arial"/>
            <w:highlight w:val="yellow"/>
          </w:rPr>
          <w:delText>O</w:delText>
        </w:r>
        <w:r w:rsidR="001676BA" w:rsidRPr="00CB3FC2" w:rsidDel="009B1CC8">
          <w:rPr>
            <w:rFonts w:ascii="Arial" w:hAnsi="Arial" w:cs="Arial"/>
            <w:highlight w:val="yellow"/>
          </w:rPr>
          <w:delText xml:space="preserve">n the other hand, if analysis windows were narrower than the average distance over which LD decayed, most SNPs have highly correlated evolutionary histories. </w:delText>
        </w:r>
      </w:del>
    </w:p>
    <w:p w14:paraId="5C1CF699" w14:textId="7A7AC492" w:rsidR="009F0852" w:rsidRPr="00F8653A" w:rsidDel="00584ABE" w:rsidRDefault="009F0852" w:rsidP="009F0852">
      <w:pPr>
        <w:rPr>
          <w:moveFrom w:id="401" w:author="Tom Booker" w:date="2021-06-03T15:18:00Z"/>
          <w:rFonts w:ascii="Arial" w:hAnsi="Arial" w:cs="Arial"/>
        </w:rPr>
      </w:pPr>
      <w:moveFromRangeStart w:id="402" w:author="Tom Booker" w:date="2021-06-03T15:18:00Z" w:name="move73625899"/>
      <w:moveFrom w:id="403" w:author="Tom Booker" w:date="2021-06-03T15:18:00Z">
        <w:r w:rsidRPr="00CB3FC2" w:rsidDel="00584ABE">
          <w:rPr>
            <w:rFonts w:ascii="Arial" w:hAnsi="Arial" w:cs="Arial"/>
            <w:highlight w:val="yellow"/>
          </w:rPr>
          <w:t xml:space="preserve">Random drift may cause genealogies in some regions of the genome to correlate with environmental variables more than others. Many of the SNPs present in an analysis window that consisted of genealogies that were highly correlated with the environment may be highly significant in a GEA analysis, leading to a large WZA score. This effect would lead to a larger variance in WZA scores for analysis windows that were narrower than the </w:t>
        </w:r>
        <w:r w:rsidRPr="00AE35BF" w:rsidDel="00584ABE">
          <w:rPr>
            <w:rFonts w:ascii="Arial" w:hAnsi="Arial" w:cs="Arial"/>
            <w:highlight w:val="yellow"/>
          </w:rPr>
          <w:t xml:space="preserve">average LD decay. To demonstrate this, we down-sampled the tree-sequences we recorded for our simulated populations to model analysis windows present in low recombination regions and performed the WZA on the resulting data. As expected, we found that the variance of the distribution of </w:t>
        </w:r>
        <m:oMath>
          <m:sSub>
            <m:sSubPr>
              <m:ctrlPr>
                <w:rPr>
                  <w:rFonts w:ascii="Cambria Math" w:hAnsi="Cambria Math" w:cs="Arial"/>
                  <w:highlight w:val="yellow"/>
                </w:rPr>
              </m:ctrlPr>
            </m:sSubPr>
            <m:e>
              <m:r>
                <w:rPr>
                  <w:rFonts w:ascii="Cambria Math" w:hAnsi="Cambria Math" w:cs="Arial"/>
                  <w:highlight w:val="yellow"/>
                </w:rPr>
                <m:t>Z</m:t>
              </m:r>
            </m:e>
            <m:sub>
              <m:r>
                <w:rPr>
                  <w:rFonts w:ascii="Cambria Math" w:hAnsi="Cambria Math" w:cs="Arial"/>
                  <w:highlight w:val="yellow"/>
                </w:rPr>
                <m:t>W</m:t>
              </m:r>
            </m:sub>
          </m:sSub>
        </m:oMath>
        <w:moveFrom w:id="404" w:author="Tom Booker" w:date="2021-06-03T15:18:00Z">
          <w:r w:rsidRPr="00AE35BF" w:rsidDel="00584ABE">
            <w:rPr>
              <w:rFonts w:ascii="Arial" w:hAnsi="Arial" w:cs="Arial"/>
              <w:highlight w:val="yellow"/>
            </w:rPr>
            <w:t xml:space="preserve"> scores was greater when there was a lower recombination </w:t>
          </w:r>
          <w:commentRangeStart w:id="405"/>
          <w:r w:rsidRPr="00AE35BF" w:rsidDel="00584ABE">
            <w:rPr>
              <w:rFonts w:ascii="Arial" w:hAnsi="Arial" w:cs="Arial"/>
              <w:highlight w:val="yellow"/>
            </w:rPr>
            <w:t xml:space="preserve">rate </w:t>
          </w:r>
          <w:commentRangeEnd w:id="405"/>
          <w:r w:rsidRPr="00AE35BF" w:rsidDel="00584ABE">
            <w:rPr>
              <w:rStyle w:val="CommentReference"/>
              <w:rFonts w:ascii="Arial" w:hAnsi="Arial" w:cs="Arial"/>
              <w:highlight w:val="yellow"/>
            </w:rPr>
            <w:commentReference w:id="405"/>
          </w:r>
          <w:r w:rsidRPr="00AE35BF" w:rsidDel="00584ABE">
            <w:rPr>
              <w:rFonts w:ascii="Arial" w:hAnsi="Arial" w:cs="Arial"/>
              <w:highlight w:val="yellow"/>
            </w:rPr>
            <w:t xml:space="preserve">(Figure </w:t>
          </w:r>
          <w:r w:rsidR="00F6798E" w:rsidRPr="00AE35BF" w:rsidDel="00584ABE">
            <w:rPr>
              <w:rFonts w:ascii="Arial" w:hAnsi="Arial" w:cs="Arial"/>
              <w:highlight w:val="yellow"/>
            </w:rPr>
            <w:t>S9</w:t>
          </w:r>
          <w:r w:rsidR="0057560F" w:rsidDel="00584ABE">
            <w:fldChar w:fldCharType="begin"/>
          </w:r>
          <w:r w:rsidR="0057560F" w:rsidDel="00584ABE">
            <w:instrText xml:space="preserve"> HYPERLINK \l "fig:WZA_Recombination" \h </w:instrText>
          </w:r>
          <w:r w:rsidR="0057560F" w:rsidDel="00584ABE">
            <w:fldChar w:fldCharType="end"/>
          </w:r>
          <w:r w:rsidRPr="00AE35BF" w:rsidDel="00584ABE">
            <w:rPr>
              <w:rFonts w:ascii="Arial" w:hAnsi="Arial" w:cs="Arial"/>
              <w:highlight w:val="yellow"/>
            </w:rPr>
            <w:t>).</w:t>
          </w:r>
        </w:moveFrom>
      </w:moveFrom>
    </w:p>
    <w:p w14:paraId="08A3FBC1" w14:textId="304114F3" w:rsidR="000B456F" w:rsidRPr="00F8653A" w:rsidRDefault="0032250D" w:rsidP="00AD68E8">
      <w:pPr>
        <w:pStyle w:val="Heading2"/>
        <w:rPr>
          <w:rFonts w:ascii="Arial" w:hAnsi="Arial" w:cs="Arial"/>
        </w:rPr>
      </w:pPr>
      <w:bookmarkStart w:id="406" w:name="X34fc72fe326809e02f38374d92e423129f96adf"/>
      <w:moveFromRangeEnd w:id="402"/>
      <w:r w:rsidRPr="00F8653A">
        <w:rPr>
          <w:rFonts w:ascii="Arial" w:hAnsi="Arial" w:cs="Arial"/>
        </w:rPr>
        <w:t xml:space="preserve">Application of </w:t>
      </w:r>
      <w:ins w:id="407" w:author="Tom Booker" w:date="2021-06-04T17:18:00Z">
        <w:r w:rsidR="00591EB1">
          <w:rPr>
            <w:rFonts w:ascii="Arial" w:hAnsi="Arial" w:cs="Arial"/>
          </w:rPr>
          <w:t xml:space="preserve">the </w:t>
        </w:r>
      </w:ins>
      <w:r w:rsidRPr="00F8653A">
        <w:rPr>
          <w:rFonts w:ascii="Arial" w:hAnsi="Arial" w:cs="Arial"/>
        </w:rPr>
        <w:t>WZA to data from lodgepole pine</w:t>
      </w:r>
      <w:bookmarkEnd w:id="406"/>
    </w:p>
    <w:p w14:paraId="33427336" w14:textId="1BE2C66D" w:rsidR="00BE601A" w:rsidRPr="003878C4" w:rsidDel="00DD306C" w:rsidRDefault="00BE601A" w:rsidP="00DD306C">
      <w:pPr>
        <w:rPr>
          <w:moveFrom w:id="408" w:author="Tom Booker" w:date="2021-06-04T17:25:00Z"/>
          <w:rFonts w:ascii="Arial" w:hAnsi="Arial" w:cs="Arial"/>
        </w:rPr>
        <w:pPrChange w:id="409" w:author="Tom Booker" w:date="2021-06-04T17:25:00Z">
          <w:pPr/>
        </w:pPrChange>
      </w:pPr>
      <w:commentRangeStart w:id="410"/>
      <w:commentRangeStart w:id="411"/>
      <w:r w:rsidRPr="004D6C6A">
        <w:rPr>
          <w:rFonts w:ascii="Arial" w:hAnsi="Arial" w:cs="Arial"/>
        </w:rPr>
        <w:t>We re-analyzed a previously published (Yeaman et al. 2016) lodgepole pine (</w:t>
      </w:r>
      <w:r w:rsidRPr="004D6C6A">
        <w:rPr>
          <w:rFonts w:ascii="Arial" w:hAnsi="Arial" w:cs="Arial"/>
          <w:i/>
        </w:rPr>
        <w:t>Pinus contorta</w:t>
      </w:r>
      <w:r w:rsidRPr="004D6C6A">
        <w:rPr>
          <w:rFonts w:ascii="Arial" w:hAnsi="Arial" w:cs="Arial"/>
        </w:rPr>
        <w:t xml:space="preserve">) dataset </w:t>
      </w:r>
      <w:ins w:id="412" w:author="Tom Booker" w:date="2021-06-04T17:18:00Z">
        <w:r w:rsidR="00591EB1">
          <w:rPr>
            <w:rFonts w:ascii="Arial" w:hAnsi="Arial" w:cs="Arial"/>
          </w:rPr>
          <w:t xml:space="preserve">comparing the WZA to the top-candidate method, which had been </w:t>
        </w:r>
        <w:r w:rsidR="00591EB1">
          <w:rPr>
            <w:rFonts w:ascii="Arial" w:hAnsi="Arial" w:cs="Arial"/>
          </w:rPr>
          <w:lastRenderedPageBreak/>
          <w:t>developed for the ori</w:t>
        </w:r>
      </w:ins>
      <w:ins w:id="413" w:author="Tom Booker" w:date="2021-06-04T17:25:00Z">
        <w:r w:rsidR="00591EB1">
          <w:rPr>
            <w:rFonts w:ascii="Arial" w:hAnsi="Arial" w:cs="Arial"/>
          </w:rPr>
          <w:t xml:space="preserve">ginal </w:t>
        </w:r>
      </w:ins>
      <w:ins w:id="414" w:author="Tom Booker" w:date="2021-06-04T17:18:00Z">
        <w:r w:rsidR="00591EB1">
          <w:rPr>
            <w:rFonts w:ascii="Arial" w:hAnsi="Arial" w:cs="Arial"/>
          </w:rPr>
          <w:t>study.</w:t>
        </w:r>
      </w:ins>
      <w:ins w:id="415" w:author="Tom Booker" w:date="2021-06-04T17:25:00Z">
        <w:r w:rsidR="00DD306C">
          <w:rPr>
            <w:rFonts w:ascii="Arial" w:hAnsi="Arial" w:cs="Arial"/>
          </w:rPr>
          <w:t xml:space="preserve"> </w:t>
        </w:r>
      </w:ins>
      <w:moveFromRangeStart w:id="416" w:author="Tom Booker" w:date="2021-06-04T17:25:00Z" w:name="move73719971"/>
      <w:moveFrom w:id="417" w:author="Tom Booker" w:date="2021-06-04T17:25:00Z">
        <w:r w:rsidRPr="004D6C6A" w:rsidDel="00DD306C">
          <w:rPr>
            <w:rFonts w:ascii="Arial" w:hAnsi="Arial" w:cs="Arial"/>
          </w:rPr>
          <w:t xml:space="preserve">comprising 256 populations sampled across North Western North America. Yeaman et al. (2016) performed GEA on their data </w:t>
        </w:r>
        <w:r w:rsidR="00171F1F" w:rsidRPr="004D6C6A" w:rsidDel="00DD306C">
          <w:rPr>
            <w:rFonts w:ascii="Arial" w:hAnsi="Arial" w:cs="Arial"/>
          </w:rPr>
          <w:t>analyzing</w:t>
        </w:r>
        <w:r w:rsidRPr="004D6C6A" w:rsidDel="00DD306C">
          <w:rPr>
            <w:rFonts w:ascii="Arial" w:hAnsi="Arial" w:cs="Arial"/>
          </w:rPr>
          <w:t xml:space="preserve"> numerous environmental variables, but here we only analyze degree days below 0 (DD0). </w:t>
        </w:r>
        <w:r w:rsidR="00997422" w:rsidRPr="004D6C6A" w:rsidDel="00DD306C">
          <w:rPr>
            <w:rFonts w:ascii="Arial" w:hAnsi="Arial" w:cs="Arial"/>
          </w:rPr>
          <w:t xml:space="preserve">Yeaman et al. (2016) </w:t>
        </w:r>
        <w:r w:rsidR="00473FF9" w:rsidDel="00DD306C">
          <w:rPr>
            <w:rFonts w:ascii="Arial" w:hAnsi="Arial" w:cs="Arial"/>
          </w:rPr>
          <w:t xml:space="preserve">developed and </w:t>
        </w:r>
        <w:r w:rsidR="00997422" w:rsidRPr="004D6C6A" w:rsidDel="00DD306C">
          <w:rPr>
            <w:rFonts w:ascii="Arial" w:hAnsi="Arial" w:cs="Arial"/>
          </w:rPr>
          <w:t>applied the top-candidate method to these data and h</w:t>
        </w:r>
        <w:r w:rsidR="006121C5" w:rsidRPr="004D6C6A" w:rsidDel="00DD306C">
          <w:rPr>
            <w:rFonts w:ascii="Arial" w:hAnsi="Arial" w:cs="Arial"/>
          </w:rPr>
          <w:t>ere we replicate that analysis but also applied the WZA</w:t>
        </w:r>
        <w:r w:rsidR="00997422" w:rsidRPr="004D6C6A" w:rsidDel="00DD306C">
          <w:rPr>
            <w:rFonts w:ascii="Arial" w:hAnsi="Arial" w:cs="Arial"/>
          </w:rPr>
          <w:t xml:space="preserve"> to their</w:t>
        </w:r>
        <w:r w:rsidR="0049233C" w:rsidRPr="004D6C6A" w:rsidDel="00DD306C">
          <w:rPr>
            <w:rFonts w:ascii="Arial" w:hAnsi="Arial" w:cs="Arial"/>
          </w:rPr>
          <w:t xml:space="preserve"> GEA results (Spearman’s </w:t>
        </w:r>
        <m:oMath>
          <m:r>
            <w:rPr>
              <w:rFonts w:ascii="Cambria Math" w:hAnsi="Cambria Math" w:cs="Arial"/>
            </w:rPr>
            <m:t>ρ</m:t>
          </m:r>
        </m:oMath>
        <w:moveFrom w:id="418" w:author="Tom Booker" w:date="2021-06-04T17:25:00Z">
          <w:r w:rsidR="0049233C" w:rsidRPr="004D6C6A" w:rsidDel="00DD306C">
            <w:rPr>
              <w:rFonts w:ascii="Arial" w:hAnsi="Arial" w:cs="Arial"/>
            </w:rPr>
            <w:t xml:space="preserve"> and the associated </w:t>
          </w:r>
          <w:r w:rsidR="0049233C" w:rsidRPr="004D6C6A" w:rsidDel="00DD306C">
            <w:rPr>
              <w:rFonts w:ascii="Arial" w:hAnsi="Arial" w:cs="Arial"/>
              <w:i/>
            </w:rPr>
            <w:t>p</w:t>
          </w:r>
          <w:r w:rsidR="0049233C" w:rsidRPr="004D6C6A" w:rsidDel="00DD306C">
            <w:rPr>
              <w:rFonts w:ascii="Arial" w:hAnsi="Arial" w:cs="Arial"/>
            </w:rPr>
            <w:t>-value)</w:t>
          </w:r>
          <w:r w:rsidR="006121C5" w:rsidRPr="004D6C6A" w:rsidDel="00DD306C">
            <w:rPr>
              <w:rFonts w:ascii="Arial" w:hAnsi="Arial" w:cs="Arial"/>
            </w:rPr>
            <w:t xml:space="preserve">, using genes as the unit of analysis. </w:t>
          </w:r>
          <w:r w:rsidR="003878C4" w:rsidDel="00DD306C">
            <w:rPr>
              <w:rFonts w:ascii="Arial" w:hAnsi="Arial" w:cs="Arial"/>
            </w:rPr>
            <w:t xml:space="preserve">However, as above, we use the </w:t>
          </w:r>
          <w:r w:rsidR="003878C4" w:rsidDel="00DD306C">
            <w:rPr>
              <w:rFonts w:ascii="Arial" w:hAnsi="Arial" w:cs="Arial"/>
              <w:i/>
              <w:iCs/>
            </w:rPr>
            <w:t>p</w:t>
          </w:r>
          <w:r w:rsidR="003878C4" w:rsidDel="00DD306C">
            <w:rPr>
              <w:rFonts w:ascii="Arial" w:hAnsi="Arial" w:cs="Arial"/>
            </w:rPr>
            <w:t xml:space="preserve">-value from the top-candidate method as a continuous index. </w:t>
          </w:r>
          <w:commentRangeEnd w:id="410"/>
          <w:r w:rsidR="00F559EE" w:rsidDel="00DD306C">
            <w:rPr>
              <w:rStyle w:val="CommentReference"/>
            </w:rPr>
            <w:commentReference w:id="410"/>
          </w:r>
          <w:commentRangeEnd w:id="411"/>
          <w:r w:rsidR="00591EB1" w:rsidDel="00DD306C">
            <w:rPr>
              <w:rStyle w:val="CommentReference"/>
            </w:rPr>
            <w:commentReference w:id="411"/>
          </w:r>
        </w:moveFrom>
      </w:moveFrom>
    </w:p>
    <w:moveFromRangeEnd w:id="416"/>
    <w:p w14:paraId="15FDCD3E" w14:textId="6DEB9AE7" w:rsidR="00E10BF9" w:rsidRDefault="002952B7" w:rsidP="00DD306C">
      <w:pPr>
        <w:rPr>
          <w:rFonts w:ascii="Arial" w:hAnsi="Arial" w:cs="Arial"/>
        </w:rPr>
        <w:pPrChange w:id="419" w:author="Tom Booker" w:date="2021-06-04T17:25:00Z">
          <w:pPr>
            <w:pStyle w:val="CommentText"/>
          </w:pPr>
        </w:pPrChange>
      </w:pPr>
      <w:r w:rsidRPr="004D6C6A">
        <w:rPr>
          <w:rFonts w:ascii="Arial" w:hAnsi="Arial" w:cs="Arial"/>
        </w:rPr>
        <w:t xml:space="preserve">Overall, the WZA and top candidate statistic were broadly correlated and identified many of the same genes as the most strongly associated loci, but also differed in important ways. </w:t>
      </w:r>
      <w:commentRangeStart w:id="420"/>
      <w:r w:rsidR="0032250D" w:rsidRPr="004D6C6A">
        <w:rPr>
          <w:rFonts w:ascii="Arial" w:hAnsi="Arial" w:cs="Arial"/>
        </w:rPr>
        <w:t xml:space="preserve">Across </w:t>
      </w:r>
      <w:commentRangeEnd w:id="420"/>
      <w:r w:rsidR="001C4DC3" w:rsidRPr="004D6C6A">
        <w:rPr>
          <w:rStyle w:val="CommentReference"/>
          <w:rFonts w:ascii="Arial" w:hAnsi="Arial" w:cs="Arial"/>
          <w:sz w:val="24"/>
          <w:szCs w:val="24"/>
        </w:rPr>
        <w:commentReference w:id="420"/>
      </w:r>
      <w:r w:rsidR="0032250D" w:rsidRPr="004D6C6A">
        <w:rPr>
          <w:rFonts w:ascii="Arial" w:hAnsi="Arial" w:cs="Arial"/>
        </w:rPr>
        <w:t xml:space="preserve">the lodgepole pine genome, there was a mean </w:t>
      </w:r>
      <w:ins w:id="421" w:author="Tom Booker" w:date="2021-06-04T17:27:00Z">
        <w:r w:rsidR="00C30BD9">
          <w:rPr>
            <w:rFonts w:ascii="Arial" w:hAnsi="Arial" w:cs="Arial"/>
          </w:rPr>
          <w:t>WZA</w:t>
        </w:r>
      </w:ins>
      <m:oMath>
        <m:sSub>
          <m:sSubPr>
            <m:ctrlPr>
              <w:del w:id="422" w:author="Tom Booker" w:date="2021-06-04T17:27:00Z">
                <w:rPr>
                  <w:rFonts w:ascii="Cambria Math" w:hAnsi="Cambria Math" w:cs="Arial"/>
                </w:rPr>
              </w:del>
            </m:ctrlPr>
          </m:sSubPr>
          <m:e>
            <m:r>
              <w:del w:id="423" w:author="Tom Booker" w:date="2021-06-04T17:27:00Z">
                <w:rPr>
                  <w:rFonts w:ascii="Cambria Math" w:hAnsi="Cambria Math" w:cs="Arial"/>
                </w:rPr>
                <m:t>Z</m:t>
              </w:del>
            </m:r>
          </m:e>
          <m:sub>
            <m:r>
              <w:del w:id="424" w:author="Tom Booker" w:date="2021-06-04T17:27:00Z">
                <w:rPr>
                  <w:rFonts w:ascii="Cambria Math" w:hAnsi="Cambria Math" w:cs="Arial"/>
                </w:rPr>
                <m:t>W</m:t>
              </w:del>
            </m:r>
          </m:sub>
        </m:sSub>
      </m:oMath>
      <w:r w:rsidR="0032250D" w:rsidRPr="004D6C6A">
        <w:rPr>
          <w:rFonts w:ascii="Arial" w:hAnsi="Arial" w:cs="Arial"/>
        </w:rPr>
        <w:t xml:space="preserve"> score of 0.013 with a standard deviation </w:t>
      </w:r>
      <m:oMath>
        <m:r>
          <w:rPr>
            <w:rFonts w:ascii="Cambria Math" w:hAnsi="Cambria Math" w:cs="Arial"/>
          </w:rPr>
          <m:t>σ=1.67</m:t>
        </m:r>
      </m:oMath>
      <w:r w:rsidR="00F559EE">
        <w:rPr>
          <w:rFonts w:ascii="Arial" w:hAnsi="Arial" w:cs="Arial"/>
        </w:rPr>
        <w:t xml:space="preserve">, and </w:t>
      </w:r>
      <w:r w:rsidR="0032250D" w:rsidRPr="004D6C6A">
        <w:rPr>
          <w:rFonts w:ascii="Arial" w:hAnsi="Arial" w:cs="Arial"/>
        </w:rPr>
        <w:t>a fat right-hand tail (Figure</w:t>
      </w:r>
      <w:r w:rsidR="00C36C1B">
        <w:rPr>
          <w:rFonts w:ascii="Arial" w:hAnsi="Arial" w:cs="Arial"/>
        </w:rPr>
        <w:t xml:space="preserve"> </w:t>
      </w:r>
      <w:r w:rsidR="00815DDB">
        <w:rPr>
          <w:rFonts w:ascii="Arial" w:hAnsi="Arial" w:cs="Arial"/>
        </w:rPr>
        <w:t>S11</w:t>
      </w:r>
      <w:r w:rsidR="0032250D" w:rsidRPr="004D6C6A">
        <w:rPr>
          <w:rFonts w:ascii="Arial" w:hAnsi="Arial" w:cs="Arial"/>
        </w:rPr>
        <w:t xml:space="preserve">). </w:t>
      </w:r>
      <w:commentRangeStart w:id="425"/>
      <w:commentRangeStart w:id="426"/>
      <w:r w:rsidR="0032250D" w:rsidRPr="004D6C6A">
        <w:rPr>
          <w:rFonts w:ascii="Arial" w:hAnsi="Arial" w:cs="Arial"/>
        </w:rPr>
        <w:t xml:space="preserve">Figure </w:t>
      </w:r>
      <w:commentRangeEnd w:id="425"/>
      <w:r w:rsidR="007433B1" w:rsidRPr="004D6C6A">
        <w:rPr>
          <w:rStyle w:val="CommentReference"/>
          <w:rFonts w:ascii="Arial" w:hAnsi="Arial" w:cs="Arial"/>
          <w:sz w:val="24"/>
          <w:szCs w:val="24"/>
        </w:rPr>
        <w:commentReference w:id="425"/>
      </w:r>
      <w:commentRangeEnd w:id="426"/>
      <w:r w:rsidR="004E16A0">
        <w:rPr>
          <w:rStyle w:val="CommentReference"/>
        </w:rPr>
        <w:commentReference w:id="426"/>
      </w:r>
      <w:r w:rsidR="0032250D" w:rsidRPr="004D6C6A">
        <w:rPr>
          <w:rFonts w:ascii="Arial" w:hAnsi="Arial" w:cs="Arial"/>
        </w:rPr>
        <w:t xml:space="preserve"> </w:t>
      </w:r>
      <w:r w:rsidR="00B77DEE">
        <w:rPr>
          <w:rFonts w:ascii="Arial" w:hAnsi="Arial" w:cs="Arial"/>
        </w:rPr>
        <w:t>6</w:t>
      </w:r>
      <w:r w:rsidR="00095CA3">
        <w:rPr>
          <w:rFonts w:ascii="Arial" w:hAnsi="Arial" w:cs="Arial"/>
        </w:rPr>
        <w:t>A</w:t>
      </w:r>
      <w:r w:rsidR="00B77DEE">
        <w:rPr>
          <w:rFonts w:ascii="Arial" w:hAnsi="Arial" w:cs="Arial"/>
        </w:rPr>
        <w:t xml:space="preserve"> </w:t>
      </w:r>
      <w:r w:rsidR="0032250D" w:rsidRPr="004D6C6A">
        <w:rPr>
          <w:rFonts w:ascii="Arial" w:hAnsi="Arial" w:cs="Arial"/>
        </w:rPr>
        <w:t xml:space="preserve">shows the relationship between WZA scores and the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m:t>
        </m:r>
        <m:r>
          <m:rPr>
            <m:nor/>
          </m:rPr>
          <w:rPr>
            <w:rFonts w:ascii="Cambria Math" w:hAnsi="Cambria Math" w:cs="Arial"/>
            <w:i/>
            <w:iCs/>
          </w:rPr>
          <m:t>p</m:t>
        </m:r>
        <m:r>
          <m:rPr>
            <m:nor/>
          </m:rPr>
          <w:rPr>
            <w:rFonts w:ascii="Cambria Math" w:hAnsi="Cambria Math" w:cs="Arial"/>
          </w:rPr>
          <m:t>-value</m:t>
        </m:r>
        <m:r>
          <w:rPr>
            <w:rFonts w:ascii="Cambria Math" w:hAnsi="Cambria Math" w:cs="Arial"/>
          </w:rPr>
          <m:t>)</m:t>
        </m:r>
      </m:oMath>
      <w:r w:rsidR="0032250D" w:rsidRPr="004D6C6A">
        <w:rPr>
          <w:rFonts w:ascii="Arial" w:hAnsi="Arial" w:cs="Arial"/>
        </w:rPr>
        <w:t xml:space="preserve"> from the top-candidate method</w:t>
      </w:r>
      <w:r w:rsidR="00F559EE">
        <w:rPr>
          <w:rFonts w:ascii="Arial" w:hAnsi="Arial" w:cs="Arial"/>
        </w:rPr>
        <w:t xml:space="preserve">, which </w:t>
      </w:r>
      <w:r w:rsidR="0032250D" w:rsidRPr="004D6C6A">
        <w:rPr>
          <w:rFonts w:ascii="Arial" w:hAnsi="Arial" w:cs="Arial"/>
        </w:rPr>
        <w:t xml:space="preserve">were positively correlated (Kendall’s </w:t>
      </w:r>
      <m:oMath>
        <m:r>
          <w:rPr>
            <w:rFonts w:ascii="Cambria Math" w:hAnsi="Cambria Math" w:cs="Arial"/>
          </w:rPr>
          <m:t>τ</m:t>
        </m:r>
      </m:oMath>
      <w:r w:rsidR="0032250D" w:rsidRPr="004D6C6A">
        <w:rPr>
          <w:rFonts w:ascii="Arial" w:hAnsi="Arial" w:cs="Arial"/>
        </w:rPr>
        <w:t xml:space="preserve"> = 0.245, </w:t>
      </w:r>
      <w:r w:rsidR="0032250D" w:rsidRPr="004D6C6A">
        <w:rPr>
          <w:rFonts w:ascii="Arial" w:hAnsi="Arial" w:cs="Arial"/>
          <w:i/>
        </w:rPr>
        <w:t>p</w:t>
      </w:r>
      <w:r w:rsidR="0032250D" w:rsidRPr="004D6C6A">
        <w:rPr>
          <w:rFonts w:ascii="Arial" w:hAnsi="Arial" w:cs="Arial"/>
        </w:rPr>
        <w:t xml:space="preserve">-value &lt; </w:t>
      </w:r>
      <m:oMath>
        <m:sSup>
          <m:sSupPr>
            <m:ctrlPr>
              <w:rPr>
                <w:rFonts w:ascii="Cambria Math" w:hAnsi="Cambria Math" w:cs="Arial"/>
              </w:rPr>
            </m:ctrlPr>
          </m:sSupPr>
          <m:e>
            <m:r>
              <w:rPr>
                <w:rFonts w:ascii="Cambria Math" w:hAnsi="Cambria Math" w:cs="Arial"/>
              </w:rPr>
              <m:t>10</m:t>
            </m:r>
          </m:e>
          <m:sup>
            <m:r>
              <w:rPr>
                <w:rFonts w:ascii="Cambria Math" w:hAnsi="Cambria Math" w:cs="Arial"/>
              </w:rPr>
              <m:t>-16</m:t>
            </m:r>
          </m:sup>
        </m:sSup>
      </m:oMath>
      <w:r w:rsidR="0032250D" w:rsidRPr="004D6C6A">
        <w:rPr>
          <w:rFonts w:ascii="Arial" w:hAnsi="Arial" w:cs="Arial"/>
        </w:rPr>
        <w:t>).</w:t>
      </w:r>
      <w:r w:rsidR="001C4DC3" w:rsidRPr="004D6C6A">
        <w:rPr>
          <w:rFonts w:ascii="Arial" w:hAnsi="Arial" w:cs="Arial"/>
        </w:rPr>
        <w:t xml:space="preserve"> </w:t>
      </w:r>
      <w:r w:rsidR="00493106" w:rsidRPr="004D6C6A">
        <w:rPr>
          <w:rFonts w:ascii="Arial" w:hAnsi="Arial" w:cs="Arial"/>
        </w:rPr>
        <w:t>When many of the SNPs in a gene had strong</w:t>
      </w:r>
      <w:r w:rsidR="009E6321">
        <w:rPr>
          <w:rFonts w:ascii="Arial" w:hAnsi="Arial" w:cs="Arial"/>
        </w:rPr>
        <w:t>ly</w:t>
      </w:r>
      <w:r w:rsidR="00493106" w:rsidRPr="004D6C6A">
        <w:rPr>
          <w:rFonts w:ascii="Arial" w:hAnsi="Arial" w:cs="Arial"/>
        </w:rPr>
        <w:t xml:space="preserve"> associated statistics, both methods would tend to yield high scores (</w:t>
      </w:r>
      <w:r w:rsidR="00AB7B24">
        <w:rPr>
          <w:rFonts w:ascii="Arial" w:hAnsi="Arial" w:cs="Arial"/>
        </w:rPr>
        <w:t>Figure 6</w:t>
      </w:r>
      <w:r w:rsidR="00493106" w:rsidRPr="004D6C6A">
        <w:rPr>
          <w:rFonts w:ascii="Arial" w:hAnsi="Arial" w:cs="Arial"/>
        </w:rPr>
        <w:t>D</w:t>
      </w:r>
      <w:r w:rsidR="00AB7B24">
        <w:rPr>
          <w:rFonts w:ascii="Arial" w:hAnsi="Arial" w:cs="Arial"/>
        </w:rPr>
        <w:t>-</w:t>
      </w:r>
      <w:r w:rsidR="00493106" w:rsidRPr="004D6C6A">
        <w:rPr>
          <w:rFonts w:ascii="Arial" w:hAnsi="Arial" w:cs="Arial"/>
        </w:rPr>
        <w:t xml:space="preserve">E). When there were many SNPs with marginally significant empirical </w:t>
      </w:r>
      <w:r w:rsidR="00493106" w:rsidRPr="004D6C6A">
        <w:rPr>
          <w:rFonts w:ascii="Arial" w:hAnsi="Arial" w:cs="Arial"/>
          <w:i/>
          <w:iCs/>
        </w:rPr>
        <w:t>p</w:t>
      </w:r>
      <w:r w:rsidR="00493106" w:rsidRPr="004D6C6A">
        <w:rPr>
          <w:rFonts w:ascii="Arial" w:hAnsi="Arial" w:cs="Arial"/>
        </w:rPr>
        <w:t>-values (</w:t>
      </w:r>
      <w:r w:rsidR="00493106" w:rsidRPr="004D6C6A">
        <w:rPr>
          <w:rFonts w:ascii="Arial" w:hAnsi="Arial" w:cs="Arial"/>
          <w:i/>
          <w:iCs/>
        </w:rPr>
        <w:t>i.e.</w:t>
      </w:r>
      <w:r w:rsidR="00493106" w:rsidRPr="004D6C6A">
        <w:rPr>
          <w:rFonts w:ascii="Arial" w:hAnsi="Arial" w:cs="Arial"/>
        </w:rPr>
        <w:t xml:space="preserve"> 0.05 &lt; </w:t>
      </w:r>
      <w:r w:rsidR="00493106" w:rsidRPr="004D6C6A">
        <w:rPr>
          <w:rFonts w:ascii="Arial" w:hAnsi="Arial" w:cs="Arial"/>
          <w:i/>
          <w:iCs/>
        </w:rPr>
        <w:t>p</w:t>
      </w:r>
      <w:r w:rsidR="00493106" w:rsidRPr="004D6C6A">
        <w:rPr>
          <w:rFonts w:ascii="Arial" w:hAnsi="Arial" w:cs="Arial"/>
        </w:rPr>
        <w:t xml:space="preserve"> &lt; 0.1</w:t>
      </w:r>
      <w:r w:rsidR="000E6DE7">
        <w:rPr>
          <w:rFonts w:ascii="Arial" w:hAnsi="Arial" w:cs="Arial"/>
        </w:rPr>
        <w:t>0</w:t>
      </w:r>
      <w:r w:rsidR="00493106" w:rsidRPr="004D6C6A">
        <w:rPr>
          <w:rFonts w:ascii="Arial" w:hAnsi="Arial" w:cs="Arial"/>
        </w:rPr>
        <w:t>) at relatively high frequencies, the WZA method would tend to yield a high score but the top candidate method would not (</w:t>
      </w:r>
      <w:r w:rsidR="0092168D">
        <w:rPr>
          <w:rFonts w:ascii="Arial" w:hAnsi="Arial" w:cs="Arial"/>
        </w:rPr>
        <w:t>Figure 6</w:t>
      </w:r>
      <w:r w:rsidR="00493106" w:rsidRPr="004D6C6A">
        <w:rPr>
          <w:rFonts w:ascii="Arial" w:hAnsi="Arial" w:cs="Arial"/>
        </w:rPr>
        <w:t>B). By contrast, if the most strongly associated SNPs tended to have low allele fre</w:t>
      </w:r>
      <w:r w:rsidR="00D22344" w:rsidRPr="004D6C6A">
        <w:rPr>
          <w:rFonts w:ascii="Arial" w:hAnsi="Arial" w:cs="Arial"/>
        </w:rPr>
        <w:t>qu</w:t>
      </w:r>
      <w:r w:rsidR="00493106" w:rsidRPr="004D6C6A">
        <w:rPr>
          <w:rFonts w:ascii="Arial" w:hAnsi="Arial" w:cs="Arial"/>
        </w:rPr>
        <w:t>encies, the top candidate method would tend to yield a high score but the WZA would not (</w:t>
      </w:r>
      <w:r w:rsidR="007D52FD">
        <w:rPr>
          <w:rFonts w:ascii="Arial" w:hAnsi="Arial" w:cs="Arial"/>
        </w:rPr>
        <w:t>Figure 6</w:t>
      </w:r>
      <w:r w:rsidR="00493106" w:rsidRPr="004D6C6A">
        <w:rPr>
          <w:rFonts w:ascii="Arial" w:hAnsi="Arial" w:cs="Arial"/>
        </w:rPr>
        <w:t xml:space="preserve">C). </w:t>
      </w:r>
      <w:r w:rsidR="0032250D" w:rsidRPr="004D6C6A">
        <w:rPr>
          <w:rFonts w:ascii="Arial" w:hAnsi="Arial" w:cs="Arial"/>
        </w:rPr>
        <w:t xml:space="preserve">There were several genes that had </w:t>
      </w:r>
      <w:ins w:id="427" w:author="Tom Booker" w:date="2021-06-06T09:57:00Z">
        <w:r w:rsidR="00836306">
          <w:rPr>
            <w:rFonts w:ascii="Arial" w:hAnsi="Arial" w:cs="Arial"/>
          </w:rPr>
          <w:t>WZA</w:t>
        </w:r>
      </w:ins>
      <m:oMath>
        <m:sSub>
          <m:sSubPr>
            <m:ctrlPr>
              <w:del w:id="428" w:author="Tom Booker" w:date="2021-06-06T09:57:00Z">
                <w:rPr>
                  <w:rFonts w:ascii="Cambria Math" w:hAnsi="Cambria Math" w:cs="Arial"/>
                </w:rPr>
              </w:del>
            </m:ctrlPr>
          </m:sSubPr>
          <m:e>
            <m:r>
              <w:del w:id="429" w:author="Tom Booker" w:date="2021-06-06T09:57:00Z">
                <w:rPr>
                  <w:rFonts w:ascii="Cambria Math" w:hAnsi="Cambria Math" w:cs="Arial"/>
                </w:rPr>
                <m:t>Z</m:t>
              </w:del>
            </m:r>
          </m:e>
          <m:sub>
            <m:r>
              <w:del w:id="430" w:author="Tom Booker" w:date="2021-06-06T09:57:00Z">
                <w:rPr>
                  <w:rFonts w:ascii="Cambria Math" w:hAnsi="Cambria Math" w:cs="Arial"/>
                </w:rPr>
                <m:t>W</m:t>
              </w:del>
            </m:r>
          </m:sub>
        </m:sSub>
      </m:oMath>
      <w:r w:rsidR="0032250D" w:rsidRPr="004D6C6A">
        <w:rPr>
          <w:rFonts w:ascii="Arial" w:hAnsi="Arial" w:cs="Arial"/>
        </w:rPr>
        <w:t xml:space="preserve"> scores greater than 10 (approximately </w:t>
      </w:r>
      <m:oMath>
        <m:r>
          <w:rPr>
            <w:rFonts w:ascii="Cambria Math" w:hAnsi="Cambria Math" w:cs="Arial"/>
          </w:rPr>
          <m:t>6σ</m:t>
        </m:r>
      </m:oMath>
      <w:r w:rsidR="0032250D" w:rsidRPr="004D6C6A">
        <w:rPr>
          <w:rFonts w:ascii="Arial" w:hAnsi="Arial" w:cs="Arial"/>
        </w:rPr>
        <w:t>), but very modest top-candidate scores (</w:t>
      </w:r>
      <w:r w:rsidR="00E93BA3">
        <w:rPr>
          <w:rFonts w:ascii="Arial" w:hAnsi="Arial" w:cs="Arial"/>
        </w:rPr>
        <w:t>Figure 6</w:t>
      </w:r>
      <w:r w:rsidR="0032250D" w:rsidRPr="004D6C6A">
        <w:rPr>
          <w:rFonts w:ascii="Arial" w:hAnsi="Arial" w:cs="Arial"/>
        </w:rPr>
        <w:t xml:space="preserve">A). </w:t>
      </w:r>
      <w:r w:rsidR="00E93BA3">
        <w:rPr>
          <w:rFonts w:ascii="Arial" w:hAnsi="Arial" w:cs="Arial"/>
        </w:rPr>
        <w:t>Figure 6</w:t>
      </w:r>
      <w:r w:rsidR="0032250D" w:rsidRPr="004D6C6A">
        <w:rPr>
          <w:rFonts w:ascii="Arial" w:hAnsi="Arial" w:cs="Arial"/>
        </w:rPr>
        <w:t xml:space="preserve">B shows that for one such region, there were several SNPs with high mean allele frequency that have small </w:t>
      </w:r>
      <w:r w:rsidR="0032250D" w:rsidRPr="004D6C6A">
        <w:rPr>
          <w:rFonts w:ascii="Arial" w:hAnsi="Arial" w:cs="Arial"/>
          <w:i/>
        </w:rPr>
        <w:t>p</w:t>
      </w:r>
      <w:r w:rsidR="0032250D" w:rsidRPr="004D6C6A">
        <w:rPr>
          <w:rFonts w:ascii="Arial" w:hAnsi="Arial" w:cs="Arial"/>
        </w:rPr>
        <w:t xml:space="preserve">-values. This particular region had a high </w:t>
      </w:r>
      <w:r w:rsidR="001C4DC3" w:rsidRPr="004D6C6A">
        <w:rPr>
          <w:rFonts w:ascii="Arial" w:hAnsi="Arial" w:cs="Arial"/>
          <w:iCs/>
        </w:rPr>
        <w:t>score</w:t>
      </w:r>
      <w:r w:rsidR="0032250D" w:rsidRPr="004D6C6A">
        <w:rPr>
          <w:rFonts w:ascii="Arial" w:hAnsi="Arial" w:cs="Arial"/>
        </w:rPr>
        <w:t xml:space="preserve"> from the top-candidate method. Conversely, Figure</w:t>
      </w:r>
      <w:r w:rsidR="002A239B">
        <w:t xml:space="preserve"> </w:t>
      </w:r>
      <w:r w:rsidR="002A239B">
        <w:rPr>
          <w:rFonts w:ascii="Arial" w:hAnsi="Arial" w:cs="Arial"/>
        </w:rPr>
        <w:t xml:space="preserve">6C </w:t>
      </w:r>
      <w:r w:rsidR="0032250D" w:rsidRPr="004D6C6A">
        <w:rPr>
          <w:rFonts w:ascii="Arial" w:hAnsi="Arial" w:cs="Arial"/>
        </w:rPr>
        <w:t xml:space="preserve">shows a region that only had a </w:t>
      </w:r>
      <m:oMath>
        <m:sSub>
          <m:sSubPr>
            <m:ctrlPr>
              <w:rPr>
                <w:rFonts w:ascii="Cambria Math" w:hAnsi="Cambria Math" w:cs="Arial"/>
              </w:rPr>
            </m:ctrlPr>
          </m:sSubPr>
          <m:e>
            <m:r>
              <w:rPr>
                <w:rFonts w:ascii="Cambria Math" w:hAnsi="Cambria Math" w:cs="Arial"/>
              </w:rPr>
              <m:t>Z</m:t>
            </m:r>
          </m:e>
          <m:sub>
            <m:r>
              <w:rPr>
                <w:rFonts w:ascii="Cambria Math" w:hAnsi="Cambria Math" w:cs="Arial"/>
              </w:rPr>
              <m:t>W</m:t>
            </m:r>
          </m:sub>
        </m:sSub>
        <m:r>
          <w:rPr>
            <w:rFonts w:ascii="Cambria Math" w:hAnsi="Cambria Math" w:cs="Arial"/>
          </w:rPr>
          <m:t>≈5</m:t>
        </m:r>
      </m:oMath>
      <w:r w:rsidR="0032250D" w:rsidRPr="004D6C6A">
        <w:rPr>
          <w:rFonts w:ascii="Arial" w:hAnsi="Arial" w:cs="Arial"/>
        </w:rPr>
        <w:t xml:space="preserve">, but an extreme </w:t>
      </w:r>
      <w:r w:rsidR="00171F1F" w:rsidRPr="004D6C6A">
        <w:rPr>
          <w:rFonts w:ascii="Arial" w:hAnsi="Arial" w:cs="Arial"/>
        </w:rPr>
        <w:t>score</w:t>
      </w:r>
      <w:r w:rsidR="004A2D42" w:rsidRPr="004D6C6A">
        <w:rPr>
          <w:rFonts w:ascii="Arial" w:hAnsi="Arial" w:cs="Arial"/>
        </w:rPr>
        <w:t xml:space="preserve"> </w:t>
      </w:r>
      <w:r w:rsidR="0032250D" w:rsidRPr="004D6C6A">
        <w:rPr>
          <w:rFonts w:ascii="Arial" w:hAnsi="Arial" w:cs="Arial"/>
        </w:rPr>
        <w:t>from the top-candidate method. In this case, there were numerous SNPs that passed the</w:t>
      </w:r>
      <w:r w:rsidR="00FB08E1" w:rsidRPr="004D6C6A">
        <w:rPr>
          <w:rFonts w:ascii="Arial" w:hAnsi="Arial" w:cs="Arial"/>
        </w:rPr>
        <w:t xml:space="preserve"> top-candidate outlier</w:t>
      </w:r>
      <w:r w:rsidR="0032250D" w:rsidRPr="004D6C6A">
        <w:rPr>
          <w:rFonts w:ascii="Arial" w:hAnsi="Arial" w:cs="Arial"/>
        </w:rPr>
        <w:t xml:space="preserve"> threshold, but they were mostly at low allele frequency. Figures </w:t>
      </w:r>
      <w:r w:rsidR="001A4A39">
        <w:rPr>
          <w:rFonts w:ascii="Arial" w:hAnsi="Arial" w:cs="Arial"/>
        </w:rPr>
        <w:t>6</w:t>
      </w:r>
      <w:r w:rsidR="0032250D" w:rsidRPr="004D6C6A">
        <w:rPr>
          <w:rFonts w:ascii="Arial" w:hAnsi="Arial" w:cs="Arial"/>
        </w:rPr>
        <w:t xml:space="preserve">C-D show the relationship between allele frequency and the empirical </w:t>
      </w:r>
      <w:r w:rsidR="0032250D" w:rsidRPr="004D6C6A">
        <w:rPr>
          <w:rFonts w:ascii="Arial" w:hAnsi="Arial" w:cs="Arial"/>
          <w:i/>
        </w:rPr>
        <w:t>p</w:t>
      </w:r>
      <w:r w:rsidR="0032250D" w:rsidRPr="004D6C6A">
        <w:rPr>
          <w:rFonts w:ascii="Arial" w:hAnsi="Arial" w:cs="Arial"/>
        </w:rPr>
        <w:t>-value for SNPs present in two genes that had extreme scores from both the top-candidate method and the WZA.</w:t>
      </w:r>
    </w:p>
    <w:p w14:paraId="2674D245" w14:textId="77777777" w:rsidR="00E10BF9" w:rsidRDefault="00E10BF9">
      <w:pPr>
        <w:snapToGrid/>
        <w:spacing w:before="0"/>
        <w:rPr>
          <w:rFonts w:ascii="Arial" w:hAnsi="Arial" w:cs="Arial"/>
        </w:rPr>
      </w:pPr>
      <w:r>
        <w:rPr>
          <w:rFonts w:ascii="Arial" w:hAnsi="Arial" w:cs="Arial"/>
        </w:rPr>
        <w:br w:type="page"/>
      </w:r>
    </w:p>
    <w:p w14:paraId="44B78ADB" w14:textId="4D88E6AE" w:rsidR="000B456F" w:rsidRPr="00E10BF9" w:rsidRDefault="005D4424" w:rsidP="00E10BF9">
      <w:pPr>
        <w:pStyle w:val="CommentText"/>
        <w:rPr>
          <w:rFonts w:ascii="Arial" w:hAnsi="Arial" w:cs="Arial"/>
          <w:sz w:val="24"/>
          <w:szCs w:val="24"/>
        </w:rPr>
      </w:pPr>
      <w:ins w:id="431" w:author="Tom Booker" w:date="2021-06-04T10:43:00Z">
        <w:r>
          <w:rPr>
            <w:rFonts w:ascii="Arial" w:hAnsi="Arial" w:cs="Arial"/>
            <w:noProof/>
            <w:sz w:val="24"/>
            <w:szCs w:val="24"/>
          </w:rPr>
          <w:lastRenderedPageBreak/>
          <w:drawing>
            <wp:inline distT="0" distB="0" distL="0" distR="0" wp14:anchorId="18068A90" wp14:editId="248E452D">
              <wp:extent cx="3157268" cy="6314536"/>
              <wp:effectExtent l="0" t="0" r="5080" b="0"/>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73773" cy="6347547"/>
                      </a:xfrm>
                      <a:prstGeom prst="rect">
                        <a:avLst/>
                      </a:prstGeom>
                    </pic:spPr>
                  </pic:pic>
                </a:graphicData>
              </a:graphic>
            </wp:inline>
          </w:drawing>
        </w:r>
      </w:ins>
      <w:del w:id="432" w:author="Tom Booker" w:date="2021-06-04T10:12:00Z">
        <w:r w:rsidR="00E10BF9" w:rsidDel="00B63902">
          <w:rPr>
            <w:rFonts w:ascii="Arial" w:hAnsi="Arial" w:cs="Arial"/>
            <w:noProof/>
            <w:sz w:val="24"/>
            <w:szCs w:val="24"/>
          </w:rPr>
          <w:drawing>
            <wp:inline distT="0" distB="0" distL="0" distR="0" wp14:anchorId="6BC3EB88" wp14:editId="38FD99A7">
              <wp:extent cx="3209027" cy="6418053"/>
              <wp:effectExtent l="0" t="0" r="444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4067" cy="6428132"/>
                      </a:xfrm>
                      <a:prstGeom prst="rect">
                        <a:avLst/>
                      </a:prstGeom>
                    </pic:spPr>
                  </pic:pic>
                </a:graphicData>
              </a:graphic>
            </wp:inline>
          </w:drawing>
        </w:r>
      </w:del>
    </w:p>
    <w:p w14:paraId="17E19C7D" w14:textId="400DDB41" w:rsidR="00ED164B" w:rsidRDefault="00C75939" w:rsidP="00AD68E8">
      <w:pPr>
        <w:pStyle w:val="ImageCaption"/>
        <w:rPr>
          <w:rFonts w:ascii="Arial" w:hAnsi="Arial" w:cs="Arial"/>
          <w:i w:val="0"/>
          <w:iCs/>
        </w:rPr>
      </w:pPr>
      <w:r>
        <w:rPr>
          <w:rFonts w:ascii="Arial" w:hAnsi="Arial" w:cs="Arial"/>
          <w:b/>
          <w:bCs/>
          <w:i w:val="0"/>
          <w:iCs/>
        </w:rPr>
        <w:t xml:space="preserve">Figure 6 </w:t>
      </w:r>
      <w:r w:rsidR="0032250D" w:rsidRPr="00F7769A">
        <w:rPr>
          <w:rFonts w:ascii="Arial" w:hAnsi="Arial" w:cs="Arial"/>
          <w:i w:val="0"/>
          <w:iCs/>
        </w:rPr>
        <w:t xml:space="preserve">The WZA applied to </w:t>
      </w:r>
      <w:commentRangeStart w:id="433"/>
      <w:commentRangeStart w:id="434"/>
      <w:r w:rsidR="0032250D" w:rsidRPr="00F7769A">
        <w:rPr>
          <w:rFonts w:ascii="Arial" w:hAnsi="Arial" w:cs="Arial"/>
          <w:i w:val="0"/>
          <w:iCs/>
        </w:rPr>
        <w:t xml:space="preserve">GEA </w:t>
      </w:r>
      <w:commentRangeEnd w:id="433"/>
      <w:r w:rsidR="001C4DC3" w:rsidRPr="00F7769A">
        <w:rPr>
          <w:rStyle w:val="CommentReference"/>
          <w:rFonts w:ascii="Arial" w:hAnsi="Arial" w:cs="Arial"/>
          <w:i w:val="0"/>
          <w:iCs/>
        </w:rPr>
        <w:commentReference w:id="433"/>
      </w:r>
      <w:commentRangeEnd w:id="434"/>
      <w:r w:rsidR="001B7C11">
        <w:rPr>
          <w:rStyle w:val="CommentReference"/>
          <w:i w:val="0"/>
        </w:rPr>
        <w:commentReference w:id="434"/>
      </w:r>
      <w:r w:rsidR="0032250D" w:rsidRPr="00F7769A">
        <w:rPr>
          <w:rFonts w:ascii="Arial" w:hAnsi="Arial" w:cs="Arial"/>
          <w:i w:val="0"/>
          <w:iCs/>
        </w:rPr>
        <w:t xml:space="preserve">results </w:t>
      </w:r>
      <w:r w:rsidR="00D22344" w:rsidRPr="00F7769A">
        <w:rPr>
          <w:rFonts w:ascii="Arial" w:hAnsi="Arial" w:cs="Arial"/>
          <w:i w:val="0"/>
          <w:iCs/>
        </w:rPr>
        <w:t xml:space="preserve">on </w:t>
      </w:r>
      <w:r w:rsidR="0032250D" w:rsidRPr="00F7769A">
        <w:rPr>
          <w:rFonts w:ascii="Arial" w:hAnsi="Arial" w:cs="Arial"/>
          <w:i w:val="0"/>
          <w:iCs/>
        </w:rPr>
        <w:t xml:space="preserve">Lodgepole Pine for degree days below 0 (DD0). A)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7769A">
        <w:rPr>
          <w:rFonts w:ascii="Arial" w:hAnsi="Arial" w:cs="Arial"/>
          <w:i w:val="0"/>
          <w:iCs/>
        </w:rPr>
        <w:t xml:space="preserve"> scores compared to scores from the top-candidate method for each of the genes </w:t>
      </w:r>
      <w:r w:rsidR="00890A6E" w:rsidRPr="00F7769A">
        <w:rPr>
          <w:rFonts w:ascii="Arial" w:hAnsi="Arial" w:cs="Arial"/>
          <w:i w:val="0"/>
          <w:iCs/>
        </w:rPr>
        <w:t>analyzed</w:t>
      </w:r>
      <w:r w:rsidR="00F7769A" w:rsidRPr="00F7769A">
        <w:rPr>
          <w:rFonts w:ascii="Arial" w:hAnsi="Arial" w:cs="Arial"/>
          <w:i w:val="0"/>
          <w:iCs/>
        </w:rPr>
        <w:t xml:space="preserve"> </w:t>
      </w:r>
      <w:r w:rsidR="0032250D" w:rsidRPr="00F7769A">
        <w:rPr>
          <w:rFonts w:ascii="Arial" w:hAnsi="Arial" w:cs="Arial"/>
          <w:i w:val="0"/>
          <w:iCs/>
        </w:rPr>
        <w:t xml:space="preserve">by </w:t>
      </w:r>
      <w:del w:id="435" w:author="Tom Booker" w:date="2021-06-04T10:45:00Z">
        <w:r w:rsidR="0032250D" w:rsidRPr="00F7769A" w:rsidDel="0060303E">
          <w:rPr>
            <w:rFonts w:ascii="Arial" w:hAnsi="Arial" w:cs="Arial"/>
            <w:i w:val="0"/>
            <w:iCs/>
          </w:rPr>
          <w:delText>(</w:delText>
        </w:r>
      </w:del>
      <w:r w:rsidR="0032250D" w:rsidRPr="00F7769A">
        <w:rPr>
          <w:rFonts w:ascii="Arial" w:hAnsi="Arial" w:cs="Arial"/>
          <w:i w:val="0"/>
          <w:iCs/>
        </w:rPr>
        <w:t xml:space="preserve">Yeaman et al. </w:t>
      </w:r>
      <w:ins w:id="436" w:author="Tom Booker" w:date="2021-06-04T10:45:00Z">
        <w:r w:rsidR="0060303E">
          <w:rPr>
            <w:rFonts w:ascii="Arial" w:hAnsi="Arial" w:cs="Arial"/>
            <w:i w:val="0"/>
            <w:iCs/>
          </w:rPr>
          <w:t>(</w:t>
        </w:r>
      </w:ins>
      <w:r w:rsidR="0032250D" w:rsidRPr="00F7769A">
        <w:rPr>
          <w:rFonts w:ascii="Arial" w:hAnsi="Arial" w:cs="Arial"/>
          <w:i w:val="0"/>
          <w:iCs/>
        </w:rPr>
        <w:t xml:space="preserve">2016). Panels B-E show the results for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7769A">
        <w:rPr>
          <w:rFonts w:ascii="Arial" w:hAnsi="Arial" w:cs="Arial"/>
          <w:i w:val="0"/>
          <w:iCs/>
        </w:rPr>
        <w:t xml:space="preserve">(p-values) for Spearman’s </w:t>
      </w:r>
      <m:oMath>
        <m:r>
          <w:rPr>
            <w:rFonts w:ascii="Cambria Math" w:hAnsi="Cambria Math" w:cs="Arial"/>
          </w:rPr>
          <m:t>ρ</m:t>
        </m:r>
      </m:oMath>
      <w:r w:rsidR="0032250D" w:rsidRPr="00F7769A">
        <w:rPr>
          <w:rFonts w:ascii="Arial" w:hAnsi="Arial" w:cs="Arial"/>
          <w:i w:val="0"/>
          <w:iCs/>
        </w:rPr>
        <w:t xml:space="preserve"> applied to individual SNPs against minor allele frequency (MAF)</w:t>
      </w:r>
      <w:ins w:id="437" w:author="Tom Booker" w:date="2021-06-04T10:45:00Z">
        <w:r w:rsidR="008F5397">
          <w:rPr>
            <w:rFonts w:ascii="Arial" w:hAnsi="Arial" w:cs="Arial"/>
            <w:i w:val="0"/>
            <w:iCs/>
          </w:rPr>
          <w:t xml:space="preserve"> for the </w:t>
        </w:r>
        <w:r w:rsidR="00446A76">
          <w:rPr>
            <w:rFonts w:ascii="Arial" w:hAnsi="Arial" w:cs="Arial"/>
            <w:i w:val="0"/>
            <w:iCs/>
          </w:rPr>
          <w:t>colored</w:t>
        </w:r>
        <w:r w:rsidR="008F5397">
          <w:rPr>
            <w:rFonts w:ascii="Arial" w:hAnsi="Arial" w:cs="Arial"/>
            <w:i w:val="0"/>
            <w:iCs/>
          </w:rPr>
          <w:t xml:space="preserve"> points in A</w:t>
        </w:r>
      </w:ins>
      <w:r w:rsidR="0032250D" w:rsidRPr="00F7769A">
        <w:rPr>
          <w:rFonts w:ascii="Arial" w:hAnsi="Arial" w:cs="Arial"/>
          <w:i w:val="0"/>
          <w:iCs/>
        </w:rPr>
        <w:t xml:space="preserve">. The dashed horizontal line in B-D indicates the significance threshold used for the top-candidate method (i.e. </w:t>
      </w:r>
      <m:oMath>
        <m:sSup>
          <m:sSupPr>
            <m:ctrlPr>
              <w:rPr>
                <w:rFonts w:ascii="Cambria Math" w:hAnsi="Cambria Math" w:cs="Arial"/>
                <w:i w:val="0"/>
                <w:iCs/>
              </w:rPr>
            </m:ctrlPr>
          </m:sSupPr>
          <m:e>
            <m:r>
              <w:rPr>
                <w:rFonts w:ascii="Cambria Math" w:hAnsi="Cambria Math" w:cs="Arial"/>
              </w:rPr>
              <m:t>99</m:t>
            </m:r>
          </m:e>
          <m:sup>
            <m:r>
              <w:rPr>
                <w:rFonts w:ascii="Cambria Math" w:hAnsi="Cambria Math" w:cs="Arial"/>
              </w:rPr>
              <m:t>th</m:t>
            </m:r>
          </m:sup>
        </m:sSup>
      </m:oMath>
      <w:r w:rsidR="0032250D" w:rsidRPr="00F7769A">
        <w:rPr>
          <w:rFonts w:ascii="Arial" w:hAnsi="Arial" w:cs="Arial"/>
          <w:i w:val="0"/>
          <w:iCs/>
        </w:rPr>
        <w:t xml:space="preserve"> percentile of GEA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7769A">
        <w:rPr>
          <w:rFonts w:ascii="Arial" w:hAnsi="Arial" w:cs="Arial"/>
          <w:i w:val="0"/>
          <w:iCs/>
        </w:rPr>
        <w:t>(</w:t>
      </w:r>
      <w:r w:rsidR="0032250D" w:rsidRPr="00F7769A">
        <w:rPr>
          <w:rFonts w:ascii="Arial" w:hAnsi="Arial" w:cs="Arial"/>
        </w:rPr>
        <w:t>p</w:t>
      </w:r>
      <w:r w:rsidR="0032250D" w:rsidRPr="00F7769A">
        <w:rPr>
          <w:rFonts w:ascii="Arial" w:hAnsi="Arial" w:cs="Arial"/>
          <w:i w:val="0"/>
          <w:iCs/>
        </w:rPr>
        <w:t>-values) genome-wide).</w:t>
      </w:r>
      <w:ins w:id="438" w:author="Tom Booker" w:date="2021-06-04T10:44:00Z">
        <w:r w:rsidR="008F5397">
          <w:rPr>
            <w:rFonts w:ascii="Arial" w:hAnsi="Arial" w:cs="Arial"/>
            <w:i w:val="0"/>
            <w:iCs/>
          </w:rPr>
          <w:t xml:space="preserve"> </w:t>
        </w:r>
      </w:ins>
    </w:p>
    <w:p w14:paraId="2C9F98E7" w14:textId="727FF9E2" w:rsidR="000B456F" w:rsidRDefault="00ED164B" w:rsidP="00ED164B">
      <w:pPr>
        <w:pStyle w:val="Heading1"/>
      </w:pPr>
      <w:r>
        <w:rPr>
          <w:i/>
          <w:iCs/>
        </w:rPr>
        <w:br w:type="page"/>
      </w:r>
      <w:bookmarkStart w:id="439" w:name="discussion"/>
      <w:r w:rsidR="0032250D" w:rsidRPr="00F8653A">
        <w:lastRenderedPageBreak/>
        <w:t>Discussion</w:t>
      </w:r>
      <w:bookmarkEnd w:id="439"/>
      <w:r w:rsidR="00255F31">
        <w:t xml:space="preserve"> </w:t>
      </w:r>
    </w:p>
    <w:p w14:paraId="4AEBB00F" w14:textId="5F6A74A2" w:rsidR="006C1E15" w:rsidRDefault="0032250D" w:rsidP="00251BBF">
      <w:pPr>
        <w:rPr>
          <w:rFonts w:ascii="Arial" w:hAnsi="Arial" w:cs="Arial"/>
        </w:rPr>
      </w:pPr>
      <w:r w:rsidRPr="00F8653A">
        <w:rPr>
          <w:rFonts w:ascii="Arial" w:hAnsi="Arial" w:cs="Arial"/>
        </w:rPr>
        <w:t xml:space="preserve">In this study, we have </w:t>
      </w:r>
      <w:commentRangeStart w:id="440"/>
      <w:commentRangeStart w:id="441"/>
      <w:r w:rsidRPr="00F8653A">
        <w:rPr>
          <w:rFonts w:ascii="Arial" w:hAnsi="Arial" w:cs="Arial"/>
        </w:rPr>
        <w:t>shown</w:t>
      </w:r>
      <w:commentRangeEnd w:id="440"/>
      <w:r w:rsidR="00635DC7" w:rsidRPr="00F8653A">
        <w:rPr>
          <w:rStyle w:val="CommentReference"/>
          <w:rFonts w:ascii="Arial" w:hAnsi="Arial" w:cs="Arial"/>
        </w:rPr>
        <w:commentReference w:id="440"/>
      </w:r>
      <w:commentRangeEnd w:id="441"/>
      <w:r w:rsidR="00C51C57">
        <w:rPr>
          <w:rStyle w:val="CommentReference"/>
        </w:rPr>
        <w:commentReference w:id="441"/>
      </w:r>
      <w:r w:rsidRPr="00F8653A">
        <w:rPr>
          <w:rFonts w:ascii="Arial" w:hAnsi="Arial" w:cs="Arial"/>
        </w:rPr>
        <w:t xml:space="preserve"> that combining information across linked sites in GEA analyses is a potentially powerful way to identify genomic loci involved in local adaptation.</w:t>
      </w:r>
      <w:r w:rsidR="00DE4832" w:rsidRPr="00F8653A">
        <w:rPr>
          <w:rFonts w:ascii="Arial" w:hAnsi="Arial" w:cs="Arial"/>
        </w:rPr>
        <w:t xml:space="preserve"> </w:t>
      </w:r>
      <w:r w:rsidRPr="00F8653A">
        <w:rPr>
          <w:rFonts w:ascii="Arial" w:hAnsi="Arial" w:cs="Arial"/>
        </w:rPr>
        <w:t xml:space="preserve">The method we propose, the WZA, was </w:t>
      </w:r>
      <w:r w:rsidR="006278FB">
        <w:rPr>
          <w:rFonts w:ascii="Arial" w:hAnsi="Arial" w:cs="Arial"/>
        </w:rPr>
        <w:t>usually</w:t>
      </w:r>
      <w:r w:rsidR="006278FB" w:rsidRPr="00F8653A">
        <w:rPr>
          <w:rFonts w:ascii="Arial" w:hAnsi="Arial" w:cs="Arial"/>
        </w:rPr>
        <w:t xml:space="preserve"> </w:t>
      </w:r>
      <w:r w:rsidRPr="00F8653A">
        <w:rPr>
          <w:rFonts w:ascii="Arial" w:hAnsi="Arial" w:cs="Arial"/>
        </w:rPr>
        <w:t xml:space="preserve">more powerful than looking at individual sites in isolation, particularly when working with small samples or when the environmental variation being </w:t>
      </w:r>
      <w:r w:rsidR="00890A6E" w:rsidRPr="00F8653A">
        <w:rPr>
          <w:rFonts w:ascii="Arial" w:hAnsi="Arial" w:cs="Arial"/>
        </w:rPr>
        <w:t>analyzed</w:t>
      </w:r>
      <w:r w:rsidR="003F3F3F">
        <w:rPr>
          <w:rFonts w:ascii="Arial" w:hAnsi="Arial" w:cs="Arial"/>
        </w:rPr>
        <w:t xml:space="preserve"> </w:t>
      </w:r>
      <w:r w:rsidRPr="00F8653A">
        <w:rPr>
          <w:rFonts w:ascii="Arial" w:hAnsi="Arial" w:cs="Arial"/>
        </w:rPr>
        <w:t>is only weakly correlated with selection</w:t>
      </w:r>
      <w:r w:rsidR="00493106" w:rsidRPr="00F8653A">
        <w:rPr>
          <w:rFonts w:ascii="Arial" w:hAnsi="Arial" w:cs="Arial"/>
        </w:rPr>
        <w:t xml:space="preserve"> (Figure</w:t>
      </w:r>
      <w:r w:rsidR="006853AF">
        <w:rPr>
          <w:rFonts w:ascii="Arial" w:hAnsi="Arial" w:cs="Arial"/>
        </w:rPr>
        <w:t>s</w:t>
      </w:r>
      <w:r w:rsidR="00493106" w:rsidRPr="00F8653A">
        <w:rPr>
          <w:rFonts w:ascii="Arial" w:hAnsi="Arial" w:cs="Arial"/>
        </w:rPr>
        <w:t xml:space="preserve"> </w:t>
      </w:r>
      <w:r w:rsidR="00197CB6">
        <w:rPr>
          <w:rFonts w:ascii="Arial" w:hAnsi="Arial" w:cs="Arial"/>
        </w:rPr>
        <w:t>3</w:t>
      </w:r>
      <w:r w:rsidR="006853AF">
        <w:rPr>
          <w:rFonts w:ascii="Arial" w:hAnsi="Arial" w:cs="Arial"/>
        </w:rPr>
        <w:t xml:space="preserve"> a</w:t>
      </w:r>
      <w:r w:rsidR="000C7FCA">
        <w:rPr>
          <w:rFonts w:ascii="Arial" w:hAnsi="Arial" w:cs="Arial"/>
        </w:rPr>
        <w:t>nd</w:t>
      </w:r>
      <w:r w:rsidR="00197CB6">
        <w:rPr>
          <w:rFonts w:ascii="Arial" w:hAnsi="Arial" w:cs="Arial"/>
        </w:rPr>
        <w:t xml:space="preserve"> 5</w:t>
      </w:r>
      <w:r w:rsidR="00493106" w:rsidRPr="00F8653A">
        <w:rPr>
          <w:rFonts w:ascii="Arial" w:hAnsi="Arial" w:cs="Arial"/>
        </w:rPr>
        <w:t>)</w:t>
      </w:r>
      <w:r w:rsidRPr="00F8653A">
        <w:rPr>
          <w:rFonts w:ascii="Arial" w:hAnsi="Arial" w:cs="Arial"/>
        </w:rPr>
        <w:t>.</w:t>
      </w:r>
      <w:r w:rsidR="00DE4832">
        <w:rPr>
          <w:rFonts w:ascii="Arial" w:hAnsi="Arial" w:cs="Arial"/>
        </w:rPr>
        <w:t xml:space="preserve"> </w:t>
      </w:r>
      <w:ins w:id="442" w:author="Tom Booker" w:date="2021-06-04T10:49:00Z">
        <w:r w:rsidR="000768DE">
          <w:rPr>
            <w:rFonts w:ascii="Arial" w:hAnsi="Arial" w:cs="Arial"/>
          </w:rPr>
          <w:t>T</w:t>
        </w:r>
      </w:ins>
      <w:commentRangeStart w:id="443"/>
      <w:commentRangeStart w:id="444"/>
      <w:del w:id="445" w:author="Tom Booker" w:date="2021-06-04T10:46:00Z">
        <w:r w:rsidR="00BB395B" w:rsidDel="007F557B">
          <w:rPr>
            <w:rFonts w:ascii="Arial" w:hAnsi="Arial" w:cs="Arial"/>
          </w:rPr>
          <w:delText>W</w:delText>
        </w:r>
        <w:r w:rsidR="00EF7BBA" w:rsidDel="007F557B">
          <w:rPr>
            <w:rFonts w:ascii="Arial" w:hAnsi="Arial" w:cs="Arial"/>
          </w:rPr>
          <w:delText xml:space="preserve">eighting the contribution of individual SNPs </w:delText>
        </w:r>
        <w:r w:rsidR="009B0464" w:rsidDel="007F557B">
          <w:rPr>
            <w:rFonts w:ascii="Arial" w:hAnsi="Arial" w:cs="Arial"/>
          </w:rPr>
          <w:delText xml:space="preserve">by their </w:delText>
        </w:r>
        <w:r w:rsidR="007C5974" w:rsidDel="007F557B">
          <w:rPr>
            <w:rFonts w:ascii="Arial" w:hAnsi="Arial" w:cs="Arial"/>
          </w:rPr>
          <w:delText>expected heterozygosity</w:delText>
        </w:r>
        <w:r w:rsidR="009B0464" w:rsidDel="007F557B">
          <w:rPr>
            <w:rFonts w:ascii="Arial" w:hAnsi="Arial" w:cs="Arial"/>
          </w:rPr>
          <w:delText xml:space="preserve"> </w:delText>
        </w:r>
        <w:commentRangeEnd w:id="443"/>
        <w:r w:rsidR="006278FB" w:rsidDel="007F557B">
          <w:rPr>
            <w:rStyle w:val="CommentReference"/>
          </w:rPr>
          <w:commentReference w:id="443"/>
        </w:r>
        <w:commentRangeEnd w:id="444"/>
        <w:r w:rsidR="001A567D" w:rsidDel="007F557B">
          <w:rPr>
            <w:rStyle w:val="CommentReference"/>
          </w:rPr>
          <w:commentReference w:id="444"/>
        </w:r>
        <w:r w:rsidR="009B0464" w:rsidDel="007F557B">
          <w:rPr>
            <w:rFonts w:ascii="Arial" w:hAnsi="Arial" w:cs="Arial"/>
          </w:rPr>
          <w:delText>seemed to be</w:delText>
        </w:r>
        <w:r w:rsidR="000B555B" w:rsidDel="007F557B">
          <w:rPr>
            <w:rFonts w:ascii="Arial" w:hAnsi="Arial" w:cs="Arial"/>
          </w:rPr>
          <w:delText xml:space="preserve"> </w:delText>
        </w:r>
      </w:del>
      <w:del w:id="446" w:author="Tom Booker" w:date="2021-06-04T10:45:00Z">
        <w:r w:rsidR="000B555B" w:rsidDel="00116D9A">
          <w:rPr>
            <w:rFonts w:ascii="Arial" w:hAnsi="Arial" w:cs="Arial"/>
          </w:rPr>
          <w:delText xml:space="preserve">the </w:delText>
        </w:r>
      </w:del>
      <w:del w:id="447" w:author="Tom Booker" w:date="2021-06-04T10:46:00Z">
        <w:r w:rsidR="000D0972" w:rsidDel="007F557B">
          <w:rPr>
            <w:rFonts w:ascii="Arial" w:hAnsi="Arial" w:cs="Arial"/>
          </w:rPr>
          <w:delText xml:space="preserve">important </w:delText>
        </w:r>
        <w:r w:rsidR="000B555B" w:rsidDel="007F557B">
          <w:rPr>
            <w:rFonts w:ascii="Arial" w:hAnsi="Arial" w:cs="Arial"/>
          </w:rPr>
          <w:delText>factor</w:delText>
        </w:r>
        <w:r w:rsidR="001B19BB" w:rsidDel="007F557B">
          <w:rPr>
            <w:rFonts w:ascii="Arial" w:hAnsi="Arial" w:cs="Arial"/>
          </w:rPr>
          <w:delText xml:space="preserve"> as t</w:delText>
        </w:r>
      </w:del>
      <w:r w:rsidR="001B19BB">
        <w:rPr>
          <w:rFonts w:ascii="Arial" w:hAnsi="Arial" w:cs="Arial"/>
        </w:rPr>
        <w:t xml:space="preserve">he WZA </w:t>
      </w:r>
      <w:del w:id="448" w:author="Tom Booker" w:date="2021-06-04T10:46:00Z">
        <w:r w:rsidR="002B0412" w:rsidDel="007F557B">
          <w:rPr>
            <w:rFonts w:ascii="Arial" w:hAnsi="Arial" w:cs="Arial"/>
          </w:rPr>
          <w:delText>also</w:delText>
        </w:r>
        <w:r w:rsidR="001B19BB" w:rsidDel="007F557B">
          <w:rPr>
            <w:rFonts w:ascii="Arial" w:hAnsi="Arial" w:cs="Arial"/>
          </w:rPr>
          <w:delText xml:space="preserve"> </w:delText>
        </w:r>
      </w:del>
      <w:r w:rsidR="001B19BB">
        <w:rPr>
          <w:rFonts w:ascii="Arial" w:hAnsi="Arial" w:cs="Arial"/>
        </w:rPr>
        <w:t xml:space="preserve">outperformed the </w:t>
      </w:r>
      <w:r w:rsidR="000C3F0A">
        <w:rPr>
          <w:rFonts w:ascii="Arial" w:hAnsi="Arial" w:cs="Arial"/>
        </w:rPr>
        <w:t xml:space="preserve">other window-based method we examined, the </w:t>
      </w:r>
      <w:r w:rsidR="001B19BB">
        <w:rPr>
          <w:rFonts w:ascii="Arial" w:hAnsi="Arial" w:cs="Arial"/>
        </w:rPr>
        <w:t xml:space="preserve">top-candidate </w:t>
      </w:r>
      <w:r w:rsidR="00A1346F">
        <w:rPr>
          <w:rFonts w:ascii="Arial" w:hAnsi="Arial" w:cs="Arial"/>
        </w:rPr>
        <w:t>method</w:t>
      </w:r>
      <w:ins w:id="449" w:author="Tom Booker" w:date="2021-06-04T12:54:00Z">
        <w:r w:rsidR="00B71859">
          <w:rPr>
            <w:rFonts w:ascii="Arial" w:hAnsi="Arial" w:cs="Arial"/>
          </w:rPr>
          <w:t xml:space="preserve"> </w:t>
        </w:r>
      </w:ins>
      <w:del w:id="450" w:author="Tom Booker" w:date="2021-06-04T12:54:00Z">
        <w:r w:rsidR="00BE0D86" w:rsidDel="00B71859">
          <w:rPr>
            <w:rFonts w:ascii="Arial" w:hAnsi="Arial" w:cs="Arial"/>
          </w:rPr>
          <w:delText>, which does not incorporate weig</w:delText>
        </w:r>
        <w:r w:rsidR="00776F98" w:rsidDel="00B71859">
          <w:rPr>
            <w:rFonts w:ascii="Arial" w:hAnsi="Arial" w:cs="Arial"/>
          </w:rPr>
          <w:delText>hts</w:delText>
        </w:r>
        <w:r w:rsidR="001B19BB" w:rsidDel="00B71859">
          <w:rPr>
            <w:rFonts w:ascii="Arial" w:hAnsi="Arial" w:cs="Arial"/>
          </w:rPr>
          <w:delText xml:space="preserve"> </w:delText>
        </w:r>
      </w:del>
      <w:r w:rsidR="001B19BB">
        <w:rPr>
          <w:rFonts w:ascii="Arial" w:hAnsi="Arial" w:cs="Arial"/>
        </w:rPr>
        <w:t>(Figure 3).</w:t>
      </w:r>
      <w:ins w:id="451" w:author="Tom Booker" w:date="2021-06-04T12:53:00Z">
        <w:r w:rsidR="00CD035E">
          <w:rPr>
            <w:rFonts w:ascii="Arial" w:hAnsi="Arial" w:cs="Arial"/>
          </w:rPr>
          <w:t xml:space="preserve"> </w:t>
        </w:r>
      </w:ins>
      <w:del w:id="452" w:author="Tom Booker" w:date="2021-06-04T12:53:00Z">
        <w:r w:rsidR="001B19BB" w:rsidDel="00CD035E">
          <w:rPr>
            <w:rFonts w:ascii="Arial" w:hAnsi="Arial" w:cs="Arial"/>
          </w:rPr>
          <w:delText xml:space="preserve"> </w:delText>
        </w:r>
      </w:del>
      <w:r w:rsidR="009E7F12">
        <w:rPr>
          <w:rFonts w:ascii="Arial" w:hAnsi="Arial" w:cs="Arial"/>
        </w:rPr>
        <w:t xml:space="preserve">In a </w:t>
      </w:r>
      <w:commentRangeStart w:id="453"/>
      <w:commentRangeStart w:id="454"/>
      <w:r w:rsidR="00EF7BBA" w:rsidRPr="002A4C40">
        <w:rPr>
          <w:rFonts w:ascii="Arial" w:hAnsi="Arial" w:cs="Arial"/>
        </w:rPr>
        <w:t>hypothetical world where one had perfect knowledge of allele frequency variation across a species’ range for all sites across the genome</w:t>
      </w:r>
      <w:r w:rsidR="006278FB">
        <w:rPr>
          <w:rFonts w:ascii="Arial" w:hAnsi="Arial" w:cs="Arial"/>
        </w:rPr>
        <w:t>,</w:t>
      </w:r>
      <w:r w:rsidR="006278FB" w:rsidRPr="002A4C40">
        <w:rPr>
          <w:rFonts w:ascii="Arial" w:hAnsi="Arial" w:cs="Arial"/>
        </w:rPr>
        <w:t xml:space="preserve"> </w:t>
      </w:r>
      <w:r w:rsidR="006278FB">
        <w:rPr>
          <w:rFonts w:ascii="Arial" w:hAnsi="Arial" w:cs="Arial"/>
        </w:rPr>
        <w:t>a</w:t>
      </w:r>
      <w:r w:rsidR="006278FB" w:rsidRPr="002A4C40">
        <w:rPr>
          <w:rFonts w:ascii="Arial" w:hAnsi="Arial" w:cs="Arial"/>
        </w:rPr>
        <w:t xml:space="preserve"> </w:t>
      </w:r>
      <w:r w:rsidR="00EF7BBA" w:rsidRPr="002A4C40">
        <w:rPr>
          <w:rFonts w:ascii="Arial" w:hAnsi="Arial" w:cs="Arial"/>
        </w:rPr>
        <w:t xml:space="preserve">single marker approach would likely be the best way to perform a GEA analysis, as one would be able to determine the true correlation between genetic and environmental variation for each site in the genome. Indeed, </w:t>
      </w:r>
      <w:commentRangeEnd w:id="453"/>
      <w:r w:rsidR="00EF7BBA" w:rsidRPr="002A4C40">
        <w:rPr>
          <w:rStyle w:val="CommentReference"/>
          <w:rFonts w:ascii="Arial" w:hAnsi="Arial" w:cs="Arial"/>
        </w:rPr>
        <w:commentReference w:id="453"/>
      </w:r>
      <w:commentRangeEnd w:id="454"/>
      <w:r w:rsidR="00EF7BBA">
        <w:rPr>
          <w:rStyle w:val="CommentReference"/>
        </w:rPr>
        <w:commentReference w:id="454"/>
      </w:r>
      <w:r w:rsidR="00EF7BBA" w:rsidRPr="002A4C40">
        <w:rPr>
          <w:rFonts w:ascii="Arial" w:hAnsi="Arial" w:cs="Arial"/>
        </w:rPr>
        <w:t>we found that when we had perfect knowledge of allele frequencies</w:t>
      </w:r>
      <w:r w:rsidR="00CB6AA7">
        <w:rPr>
          <w:rFonts w:ascii="Arial" w:hAnsi="Arial" w:cs="Arial"/>
        </w:rPr>
        <w:t xml:space="preserve"> in all locations</w:t>
      </w:r>
      <w:r w:rsidR="00EF7BBA" w:rsidRPr="002A4C40">
        <w:rPr>
          <w:rFonts w:ascii="Arial" w:hAnsi="Arial" w:cs="Arial"/>
        </w:rPr>
        <w:t>, the SNP-based GEA always outperformed</w:t>
      </w:r>
      <w:r w:rsidR="009D1A1D">
        <w:rPr>
          <w:rFonts w:ascii="Arial" w:hAnsi="Arial" w:cs="Arial"/>
        </w:rPr>
        <w:t xml:space="preserve"> or matched</w:t>
      </w:r>
      <w:r w:rsidR="00EF7BBA" w:rsidRPr="002A4C40">
        <w:rPr>
          <w:rFonts w:ascii="Arial" w:hAnsi="Arial" w:cs="Arial"/>
        </w:rPr>
        <w:t xml:space="preserve"> the WZA and top-candidate methods (Figure</w:t>
      </w:r>
      <w:r w:rsidR="00EF7BBA">
        <w:rPr>
          <w:rFonts w:ascii="Arial" w:hAnsi="Arial" w:cs="Arial"/>
        </w:rPr>
        <w:t xml:space="preserve"> S</w:t>
      </w:r>
      <w:r w:rsidR="00B51C78">
        <w:rPr>
          <w:rFonts w:ascii="Arial" w:hAnsi="Arial" w:cs="Arial"/>
        </w:rPr>
        <w:t>1</w:t>
      </w:r>
      <w:ins w:id="455" w:author="Tom Booker" w:date="2021-06-04T10:50:00Z">
        <w:r w:rsidR="004D2CA3">
          <w:rPr>
            <w:rFonts w:ascii="Arial" w:hAnsi="Arial" w:cs="Arial"/>
          </w:rPr>
          <w:t>3</w:t>
        </w:r>
      </w:ins>
      <w:del w:id="456" w:author="Tom Booker" w:date="2021-06-04T10:50:00Z">
        <w:r w:rsidR="00B51C78" w:rsidDel="004D2CA3">
          <w:rPr>
            <w:rFonts w:ascii="Arial" w:hAnsi="Arial" w:cs="Arial"/>
          </w:rPr>
          <w:delText>2</w:delText>
        </w:r>
      </w:del>
      <w:r w:rsidR="00EF7BBA" w:rsidRPr="002A4C40">
        <w:rPr>
          <w:rFonts w:ascii="Arial" w:hAnsi="Arial" w:cs="Arial"/>
        </w:rPr>
        <w:t xml:space="preserve">). However, such a situation is unrealistic, and empirical GEA studies will likely always be limited to </w:t>
      </w:r>
      <w:r w:rsidR="006278FB">
        <w:rPr>
          <w:rFonts w:ascii="Arial" w:hAnsi="Arial" w:cs="Arial"/>
        </w:rPr>
        <w:t xml:space="preserve">finite </w:t>
      </w:r>
      <w:r w:rsidR="00EF7BBA" w:rsidRPr="002A4C40">
        <w:rPr>
          <w:rFonts w:ascii="Arial" w:hAnsi="Arial" w:cs="Arial"/>
        </w:rPr>
        <w:t>samples from population</w:t>
      </w:r>
      <w:r w:rsidR="00E93274">
        <w:rPr>
          <w:rFonts w:ascii="Arial" w:hAnsi="Arial" w:cs="Arial"/>
        </w:rPr>
        <w:t>s</w:t>
      </w:r>
      <w:r w:rsidR="00EF7BBA" w:rsidRPr="002A4C40">
        <w:rPr>
          <w:rFonts w:ascii="Arial" w:hAnsi="Arial" w:cs="Arial"/>
        </w:rPr>
        <w:t xml:space="preserve"> of interest.</w:t>
      </w:r>
      <w:r w:rsidR="00351B8B">
        <w:rPr>
          <w:rFonts w:ascii="Arial" w:hAnsi="Arial" w:cs="Arial"/>
        </w:rPr>
        <w:t xml:space="preserve"> </w:t>
      </w:r>
      <w:r w:rsidR="00F54BEC">
        <w:rPr>
          <w:rFonts w:ascii="Arial" w:hAnsi="Arial" w:cs="Arial"/>
        </w:rPr>
        <w:t>Thus, l</w:t>
      </w:r>
      <w:r w:rsidR="00351B8B">
        <w:rPr>
          <w:rFonts w:ascii="Arial" w:hAnsi="Arial" w:cs="Arial"/>
        </w:rPr>
        <w:t xml:space="preserve">everaging </w:t>
      </w:r>
      <w:r w:rsidR="00F54BEC">
        <w:rPr>
          <w:rFonts w:ascii="Arial" w:hAnsi="Arial" w:cs="Arial"/>
        </w:rPr>
        <w:t xml:space="preserve">the correlated </w:t>
      </w:r>
      <w:r w:rsidR="00351B8B">
        <w:rPr>
          <w:rFonts w:ascii="Arial" w:hAnsi="Arial" w:cs="Arial"/>
        </w:rPr>
        <w:t xml:space="preserve">information </w:t>
      </w:r>
      <w:r w:rsidR="00F54BEC">
        <w:rPr>
          <w:rFonts w:ascii="Arial" w:hAnsi="Arial" w:cs="Arial"/>
        </w:rPr>
        <w:t xml:space="preserve">present among closely linked sites in GEA studies may provide </w:t>
      </w:r>
      <w:r w:rsidR="00251BBF">
        <w:rPr>
          <w:rFonts w:ascii="Arial" w:hAnsi="Arial" w:cs="Arial"/>
        </w:rPr>
        <w:t>a powerful method for identifying the genetic basis of local adaptation.</w:t>
      </w:r>
      <w:r w:rsidR="00F54BEC">
        <w:rPr>
          <w:rFonts w:ascii="Arial" w:hAnsi="Arial" w:cs="Arial"/>
        </w:rPr>
        <w:t xml:space="preserve"> </w:t>
      </w:r>
    </w:p>
    <w:p w14:paraId="7C03843D" w14:textId="77777777" w:rsidR="00F21BC1" w:rsidRPr="00BA279A" w:rsidRDefault="006C1E15" w:rsidP="00F21BC1">
      <w:pPr>
        <w:rPr>
          <w:ins w:id="457" w:author="Tom Booker" w:date="2021-06-03T15:34:00Z"/>
          <w:rFonts w:ascii="Arial" w:hAnsi="Arial" w:cs="Arial"/>
        </w:rPr>
      </w:pPr>
      <w:commentRangeStart w:id="458"/>
      <w:commentRangeStart w:id="459"/>
      <w:commentRangeStart w:id="460"/>
      <w:r w:rsidRPr="00F8653A">
        <w:rPr>
          <w:rFonts w:ascii="Arial" w:hAnsi="Arial" w:cs="Arial"/>
        </w:rPr>
        <w:t xml:space="preserve">Theoretical </w:t>
      </w:r>
      <w:commentRangeEnd w:id="458"/>
      <w:r w:rsidRPr="00F8653A">
        <w:rPr>
          <w:rStyle w:val="CommentReference"/>
          <w:rFonts w:ascii="Arial" w:hAnsi="Arial" w:cs="Arial"/>
        </w:rPr>
        <w:commentReference w:id="458"/>
      </w:r>
      <w:commentRangeEnd w:id="459"/>
      <w:r w:rsidR="00B6470F">
        <w:rPr>
          <w:rStyle w:val="CommentReference"/>
        </w:rPr>
        <w:commentReference w:id="459"/>
      </w:r>
      <w:commentRangeEnd w:id="460"/>
      <w:r w:rsidR="002216A7">
        <w:rPr>
          <w:rStyle w:val="CommentReference"/>
        </w:rPr>
        <w:commentReference w:id="460"/>
      </w:r>
      <w:r w:rsidRPr="00F8653A">
        <w:rPr>
          <w:rFonts w:ascii="Arial" w:hAnsi="Arial" w:cs="Arial"/>
        </w:rPr>
        <w:t>studies of local adaptation suggest that we should expect regions of the genome subject to spatially varying selection pressures to exhibit elevated linkage disequilibrium (LD) relative to the genomic background for a number of reasons. Under local adaptation, alleles are subject to spatial fluctuation in the direction of selection. As a locally adaptive allele spreads in the locations where it is beneficial, it may cause some linked neutral variants to hitchhike along with it (Sakamoto and Innan 2019). LD can be increased further as non-beneficial genetic variants introduced to local populations via gene flow are removed by selection. This process can be thought of as a local barrier to gene flow</w:t>
      </w:r>
      <w:r w:rsidR="002216A7">
        <w:rPr>
          <w:rFonts w:ascii="Arial" w:hAnsi="Arial" w:cs="Arial"/>
        </w:rPr>
        <w:t xml:space="preserve"> acting in proportion to the linkage with a selected site</w:t>
      </w:r>
      <w:r w:rsidRPr="00F8653A">
        <w:rPr>
          <w:rFonts w:ascii="Arial" w:hAnsi="Arial" w:cs="Arial"/>
        </w:rPr>
        <w:t xml:space="preserve"> (Barton and Bengtsson 1986). Beyond this hitchhiking signature, there is a selective advantage for alleles that are involved in local adaptation to cluster together, particularly in regions of low recombination (Rieseberg 2001; Noor et al. 2001; Kirkpatrick and Barton 2006; Yeaman 2013). For example, in sunflowers and </w:t>
      </w:r>
      <w:r w:rsidRPr="00F8653A">
        <w:rPr>
          <w:rFonts w:ascii="Arial" w:hAnsi="Arial" w:cs="Arial"/>
          <w:i/>
        </w:rPr>
        <w:t>Littorina</w:t>
      </w:r>
      <w:r w:rsidRPr="00F8653A">
        <w:rPr>
          <w:rFonts w:ascii="Arial" w:hAnsi="Arial" w:cs="Arial"/>
        </w:rPr>
        <w:t xml:space="preserve"> marine snails, there is evidence that regions of suppressed recombination cause alleles involved in local adaptation to be inherited together (Morales et al. 2019; Todesco et al. 2020). The processes we have outlined are not mutually exclusive, but overall, genomic regions containing strongly selected alleles that contribute to local adaptation may have elevated LD and potentially exhibit GEA signals at multiple linked sites.</w:t>
      </w:r>
      <w:r w:rsidR="00833492">
        <w:rPr>
          <w:rFonts w:ascii="Arial" w:hAnsi="Arial" w:cs="Arial"/>
        </w:rPr>
        <w:t xml:space="preserve"> W</w:t>
      </w:r>
      <w:r w:rsidR="00587869">
        <w:rPr>
          <w:rFonts w:ascii="Arial" w:hAnsi="Arial" w:cs="Arial"/>
        </w:rPr>
        <w:t xml:space="preserve">indow-based GEA scans </w:t>
      </w:r>
      <w:r w:rsidR="00E351FA">
        <w:rPr>
          <w:rFonts w:ascii="Arial" w:hAnsi="Arial" w:cs="Arial"/>
        </w:rPr>
        <w:t>ca</w:t>
      </w:r>
      <w:r w:rsidR="00833492">
        <w:rPr>
          <w:rFonts w:ascii="Arial" w:hAnsi="Arial" w:cs="Arial"/>
        </w:rPr>
        <w:t>n</w:t>
      </w:r>
      <w:r w:rsidR="00587869">
        <w:rPr>
          <w:rFonts w:ascii="Arial" w:hAnsi="Arial" w:cs="Arial"/>
        </w:rPr>
        <w:t xml:space="preserve"> potentially take advantage of the LD that is induced by local adaptation, </w:t>
      </w:r>
      <w:r w:rsidR="00587869" w:rsidRPr="00BA279A">
        <w:rPr>
          <w:rFonts w:ascii="Arial" w:hAnsi="Arial" w:cs="Arial"/>
        </w:rPr>
        <w:t xml:space="preserve">aiding in the discovery of locally adaptive genetic variation. </w:t>
      </w:r>
    </w:p>
    <w:p w14:paraId="0481C861" w14:textId="295D3612" w:rsidR="00AF19DA" w:rsidDel="00A14BFE" w:rsidRDefault="00AF19DA" w:rsidP="00213375">
      <w:pPr>
        <w:rPr>
          <w:del w:id="461" w:author="Tom Booker" w:date="2021-06-06T11:13:00Z"/>
          <w:rFonts w:ascii="Arial" w:hAnsi="Arial" w:cs="Arial"/>
        </w:rPr>
      </w:pPr>
    </w:p>
    <w:p w14:paraId="7B8C3FE3" w14:textId="28D09345" w:rsidR="00276073" w:rsidRDefault="00C7504C" w:rsidP="00AD68E8">
      <w:pPr>
        <w:rPr>
          <w:ins w:id="462" w:author="Tom Booker" w:date="2021-06-06T11:13:00Z"/>
          <w:rFonts w:ascii="Arial" w:hAnsi="Arial" w:cs="Arial"/>
        </w:rPr>
      </w:pPr>
      <w:r>
        <w:rPr>
          <w:rFonts w:ascii="Arial" w:hAnsi="Arial" w:cs="Arial"/>
        </w:rPr>
        <w:t>T</w:t>
      </w:r>
      <w:r w:rsidR="0032250D" w:rsidRPr="00F8653A">
        <w:rPr>
          <w:rFonts w:ascii="Arial" w:hAnsi="Arial" w:cs="Arial"/>
        </w:rPr>
        <w:t>he</w:t>
      </w:r>
      <w:r w:rsidR="002031BC">
        <w:rPr>
          <w:rFonts w:ascii="Arial" w:hAnsi="Arial" w:cs="Arial"/>
        </w:rPr>
        <w:t xml:space="preserve"> two window-based GEA methods we compared in this study, </w:t>
      </w:r>
      <w:r w:rsidR="0032250D" w:rsidRPr="00F8653A">
        <w:rPr>
          <w:rFonts w:ascii="Arial" w:hAnsi="Arial" w:cs="Arial"/>
        </w:rPr>
        <w:t xml:space="preserve">the WZA and the top-candidate method of Yeaman et al. </w:t>
      </w:r>
      <w:r w:rsidR="000A797B">
        <w:rPr>
          <w:rFonts w:ascii="Arial" w:hAnsi="Arial" w:cs="Arial"/>
        </w:rPr>
        <w:t>(</w:t>
      </w:r>
      <w:r w:rsidR="0032250D" w:rsidRPr="00F8653A">
        <w:rPr>
          <w:rFonts w:ascii="Arial" w:hAnsi="Arial" w:cs="Arial"/>
        </w:rPr>
        <w:t>2016)</w:t>
      </w:r>
      <w:r w:rsidR="002031BC">
        <w:rPr>
          <w:rFonts w:ascii="Arial" w:hAnsi="Arial" w:cs="Arial"/>
        </w:rPr>
        <w:t>,</w:t>
      </w:r>
      <w:r w:rsidR="0032250D" w:rsidRPr="00F8653A">
        <w:rPr>
          <w:rFonts w:ascii="Arial" w:hAnsi="Arial" w:cs="Arial"/>
        </w:rPr>
        <w:t xml:space="preserve"> were fairly similar </w:t>
      </w:r>
      <w:r>
        <w:rPr>
          <w:rFonts w:ascii="Arial" w:hAnsi="Arial" w:cs="Arial"/>
        </w:rPr>
        <w:t>in power in some cases, but WZA was often better</w:t>
      </w:r>
      <w:r w:rsidR="002216A7">
        <w:rPr>
          <w:rFonts w:ascii="Arial" w:hAnsi="Arial" w:cs="Arial"/>
        </w:rPr>
        <w:t xml:space="preserve"> </w:t>
      </w:r>
      <w:r w:rsidR="0032250D" w:rsidRPr="00F8653A">
        <w:rPr>
          <w:rFonts w:ascii="Arial" w:hAnsi="Arial" w:cs="Arial"/>
        </w:rPr>
        <w:t>(Figure</w:t>
      </w:r>
      <w:r w:rsidR="00D0552C">
        <w:rPr>
          <w:rFonts w:ascii="Arial" w:hAnsi="Arial" w:cs="Arial"/>
        </w:rPr>
        <w:t xml:space="preserve"> 3)</w:t>
      </w:r>
      <w:r w:rsidR="0032250D" w:rsidRPr="00F8653A">
        <w:rPr>
          <w:rFonts w:ascii="Arial" w:hAnsi="Arial" w:cs="Arial"/>
        </w:rPr>
        <w:t xml:space="preserve">. </w:t>
      </w:r>
      <w:r>
        <w:rPr>
          <w:rFonts w:ascii="Arial" w:hAnsi="Arial" w:cs="Arial"/>
        </w:rPr>
        <w:t>Moreover</w:t>
      </w:r>
      <w:r w:rsidR="0032250D" w:rsidRPr="00F8653A">
        <w:rPr>
          <w:rFonts w:ascii="Arial" w:hAnsi="Arial" w:cs="Arial"/>
        </w:rPr>
        <w:t>, there are philosophical reasons as to why WZA should be preferred over the top-candidate method. First</w:t>
      </w:r>
      <w:r w:rsidR="0099352F">
        <w:rPr>
          <w:rFonts w:ascii="Arial" w:hAnsi="Arial" w:cs="Arial"/>
        </w:rPr>
        <w:t>ly</w:t>
      </w:r>
      <w:r w:rsidR="0032250D" w:rsidRPr="00F8653A">
        <w:rPr>
          <w:rFonts w:ascii="Arial" w:hAnsi="Arial" w:cs="Arial"/>
        </w:rPr>
        <w:t>, the top-candidate method</w:t>
      </w:r>
      <w:r w:rsidR="00CE7B0D">
        <w:rPr>
          <w:rFonts w:ascii="Arial" w:hAnsi="Arial" w:cs="Arial"/>
        </w:rPr>
        <w:t xml:space="preserve"> requires the use of an arbitrary significance threshol</w:t>
      </w:r>
      <w:commentRangeStart w:id="463"/>
      <w:commentRangeStart w:id="464"/>
      <w:commentRangeStart w:id="465"/>
      <w:r w:rsidR="0032250D" w:rsidRPr="00F8653A">
        <w:rPr>
          <w:rFonts w:ascii="Arial" w:hAnsi="Arial" w:cs="Arial"/>
        </w:rPr>
        <w:t>d</w:t>
      </w:r>
      <w:r w:rsidR="00A74E28">
        <w:rPr>
          <w:rFonts w:ascii="Arial" w:hAnsi="Arial" w:cs="Arial"/>
        </w:rPr>
        <w:t>.</w:t>
      </w:r>
      <w:commentRangeEnd w:id="463"/>
      <w:r w:rsidR="00493106" w:rsidRPr="00F8653A">
        <w:rPr>
          <w:rStyle w:val="CommentReference"/>
          <w:rFonts w:ascii="Arial" w:hAnsi="Arial" w:cs="Arial"/>
        </w:rPr>
        <w:commentReference w:id="463"/>
      </w:r>
      <w:commentRangeEnd w:id="464"/>
      <w:r w:rsidR="0071765D">
        <w:rPr>
          <w:rStyle w:val="CommentReference"/>
        </w:rPr>
        <w:commentReference w:id="464"/>
      </w:r>
      <w:commentRangeEnd w:id="465"/>
      <w:r w:rsidR="002216A7">
        <w:rPr>
          <w:rStyle w:val="CommentReference"/>
        </w:rPr>
        <w:commentReference w:id="465"/>
      </w:r>
      <w:r w:rsidR="0032250D" w:rsidRPr="00F8653A">
        <w:rPr>
          <w:rFonts w:ascii="Arial" w:hAnsi="Arial" w:cs="Arial"/>
        </w:rPr>
        <w:t xml:space="preserve"> This is undesirable, </w:t>
      </w:r>
      <w:r w:rsidR="0032250D" w:rsidRPr="00F8653A">
        <w:rPr>
          <w:rFonts w:ascii="Arial" w:hAnsi="Arial" w:cs="Arial"/>
        </w:rPr>
        <w:lastRenderedPageBreak/>
        <w:t xml:space="preserve">however, because genuine genotype-environment correlations may be very weak and GEA may simply be an underpowered approach to identify alleles that contribute to local adaptation. If there were no detectable signal of local adaptation, ascribing significance to a fraction of the genome may lead to false positives. Secondly, the top-candidate method gives equal weight to all SNPs that have exceeded </w:t>
      </w:r>
      <w:r w:rsidR="00E93274">
        <w:rPr>
          <w:rFonts w:ascii="Arial" w:hAnsi="Arial" w:cs="Arial"/>
        </w:rPr>
        <w:t>the</w:t>
      </w:r>
      <w:r w:rsidR="0032250D" w:rsidRPr="00F8653A">
        <w:rPr>
          <w:rFonts w:ascii="Arial" w:hAnsi="Arial" w:cs="Arial"/>
        </w:rPr>
        <w:t xml:space="preserve"> significance threshold. For example, with a threshold of </w:t>
      </w:r>
      <m:oMath>
        <m:r>
          <w:rPr>
            <w:rFonts w:ascii="Cambria Math" w:hAnsi="Cambria Math" w:cs="Arial"/>
          </w:rPr>
          <m:t>α</m:t>
        </m:r>
      </m:oMath>
      <w:r w:rsidR="0032250D" w:rsidRPr="00F8653A">
        <w:rPr>
          <w:rFonts w:ascii="Arial" w:hAnsi="Arial" w:cs="Arial"/>
        </w:rPr>
        <w:t xml:space="preserve"> = 0.01, genomic regions with only a single outlier are treated in the same way whether that outlier has a </w:t>
      </w:r>
      <w:r w:rsidR="0032250D" w:rsidRPr="00F8653A">
        <w:rPr>
          <w:rFonts w:ascii="Arial" w:hAnsi="Arial" w:cs="Arial"/>
          <w:i/>
        </w:rPr>
        <w:t>p</w:t>
      </w:r>
      <w:r w:rsidR="0032250D" w:rsidRPr="00F8653A">
        <w:rPr>
          <w:rFonts w:ascii="Arial" w:hAnsi="Arial" w:cs="Arial"/>
        </w:rPr>
        <w:t xml:space="preserve">-value of 0.009 or </w:t>
      </w:r>
      <m:oMath>
        <m:sSup>
          <m:sSupPr>
            <m:ctrlPr>
              <w:rPr>
                <w:rFonts w:ascii="Cambria Math" w:hAnsi="Cambria Math" w:cs="Arial"/>
              </w:rPr>
            </m:ctrlPr>
          </m:sSupPr>
          <m:e>
            <m:r>
              <w:rPr>
                <w:rFonts w:ascii="Cambria Math" w:hAnsi="Cambria Math" w:cs="Arial"/>
              </w:rPr>
              <m:t>10</m:t>
            </m:r>
          </m:e>
          <m:sup>
            <m:r>
              <w:rPr>
                <w:rFonts w:ascii="Cambria Math" w:hAnsi="Cambria Math" w:cs="Arial"/>
              </w:rPr>
              <m:t>-10</m:t>
            </m:r>
          </m:sup>
        </m:sSup>
      </m:oMath>
      <w:r w:rsidR="0032250D" w:rsidRPr="00F8653A">
        <w:rPr>
          <w:rFonts w:ascii="Arial" w:hAnsi="Arial" w:cs="Arial"/>
        </w:rPr>
        <w:t xml:space="preserve">. It </w:t>
      </w:r>
      <w:r w:rsidR="00690850" w:rsidRPr="00F8653A">
        <w:rPr>
          <w:rFonts w:ascii="Arial" w:hAnsi="Arial" w:cs="Arial"/>
        </w:rPr>
        <w:t xml:space="preserve">is </w:t>
      </w:r>
      <w:r w:rsidR="0032250D" w:rsidRPr="00F8653A">
        <w:rPr>
          <w:rFonts w:ascii="Arial" w:hAnsi="Arial" w:cs="Arial"/>
        </w:rPr>
        <w:t>desirable to retain information about particularly strong outliers.</w:t>
      </w:r>
      <w:r w:rsidR="00E93C61">
        <w:rPr>
          <w:rFonts w:ascii="Arial" w:hAnsi="Arial" w:cs="Arial"/>
        </w:rPr>
        <w:t xml:space="preserve"> </w:t>
      </w:r>
      <w:r w:rsidR="0032250D" w:rsidRPr="00F8653A">
        <w:rPr>
          <w:rFonts w:ascii="Arial" w:hAnsi="Arial" w:cs="Arial"/>
        </w:rPr>
        <w:t>It should be kept in mind</w:t>
      </w:r>
      <w:r w:rsidR="00E9622E">
        <w:rPr>
          <w:rFonts w:ascii="Arial" w:hAnsi="Arial" w:cs="Arial"/>
        </w:rPr>
        <w:t>, however,</w:t>
      </w:r>
      <w:r w:rsidR="0032250D" w:rsidRPr="00F8653A">
        <w:rPr>
          <w:rFonts w:ascii="Arial" w:hAnsi="Arial" w:cs="Arial"/>
        </w:rPr>
        <w:t xml:space="preserve"> that the WZA (and the top-candidate method for that matter) does not explicitly test for local adaptation and only provides an indication of whether a particular genomic region has a pattern that deviates from the genome-wide average. Indeed, numerous processes other than local adaptation may cause excessive correlation between environmental variables and allele frequencies in particular genomic regions. </w:t>
      </w:r>
      <w:commentRangeStart w:id="466"/>
      <w:commentRangeStart w:id="467"/>
      <w:commentRangeStart w:id="468"/>
      <w:r w:rsidR="0032250D" w:rsidRPr="00F8653A">
        <w:rPr>
          <w:rFonts w:ascii="Arial" w:hAnsi="Arial" w:cs="Arial"/>
        </w:rPr>
        <w:t xml:space="preserve">For example, population expansions can cause allelic surfing, where regions of the genome “surf" to high frequency at leading edge of an expanding population. Allelic surfing can leave </w:t>
      </w:r>
      <w:r w:rsidR="00B90862" w:rsidRPr="00F8653A">
        <w:rPr>
          <w:rFonts w:ascii="Arial" w:hAnsi="Arial" w:cs="Arial"/>
        </w:rPr>
        <w:t>heterogeneous pattern</w:t>
      </w:r>
      <w:r w:rsidR="00B90862">
        <w:rPr>
          <w:rFonts w:ascii="Arial" w:hAnsi="Arial" w:cs="Arial"/>
        </w:rPr>
        <w:t>s</w:t>
      </w:r>
      <w:r w:rsidR="00B90862" w:rsidRPr="00F8653A">
        <w:rPr>
          <w:rFonts w:ascii="Arial" w:hAnsi="Arial" w:cs="Arial"/>
        </w:rPr>
        <w:t xml:space="preserve"> of variation</w:t>
      </w:r>
      <w:r w:rsidR="0032250D" w:rsidRPr="00F8653A">
        <w:rPr>
          <w:rFonts w:ascii="Arial" w:hAnsi="Arial" w:cs="Arial"/>
        </w:rPr>
        <w:t xml:space="preserve"> across a species range leaving signals</w:t>
      </w:r>
      <w:r w:rsidR="00E8668F">
        <w:rPr>
          <w:rFonts w:ascii="Arial" w:hAnsi="Arial" w:cs="Arial"/>
        </w:rPr>
        <w:t xml:space="preserve"> across the genome</w:t>
      </w:r>
      <w:r w:rsidR="0032250D" w:rsidRPr="00F8653A">
        <w:rPr>
          <w:rFonts w:ascii="Arial" w:hAnsi="Arial" w:cs="Arial"/>
        </w:rPr>
        <w:t xml:space="preserve"> that may </w:t>
      </w:r>
      <w:commentRangeEnd w:id="466"/>
      <w:r w:rsidR="00635DC7" w:rsidRPr="00F8653A">
        <w:rPr>
          <w:rStyle w:val="CommentReference"/>
          <w:rFonts w:ascii="Arial" w:hAnsi="Arial" w:cs="Arial"/>
        </w:rPr>
        <w:commentReference w:id="466"/>
      </w:r>
      <w:commentRangeEnd w:id="467"/>
      <w:r w:rsidR="004048BF">
        <w:rPr>
          <w:rStyle w:val="CommentReference"/>
        </w:rPr>
        <w:commentReference w:id="467"/>
      </w:r>
      <w:commentRangeEnd w:id="468"/>
      <w:r w:rsidR="002216A7">
        <w:rPr>
          <w:rStyle w:val="CommentReference"/>
        </w:rPr>
        <w:commentReference w:id="468"/>
      </w:r>
      <w:r w:rsidR="0032250D" w:rsidRPr="00F8653A">
        <w:rPr>
          <w:rFonts w:ascii="Arial" w:hAnsi="Arial" w:cs="Arial"/>
        </w:rPr>
        <w:t>resemble local adaptation (Novembre and Di Rienzo 2009; Klopfstein, Currat, and Excoffier 2006).</w:t>
      </w:r>
    </w:p>
    <w:p w14:paraId="64AE8399" w14:textId="67FDDFC5" w:rsidR="00A14BFE" w:rsidRDefault="00A14BFE" w:rsidP="00AD68E8">
      <w:pPr>
        <w:rPr>
          <w:ins w:id="469" w:author="Tom Booker" w:date="2021-06-03T15:20:00Z"/>
          <w:rFonts w:ascii="Arial" w:hAnsi="Arial" w:cs="Arial"/>
        </w:rPr>
      </w:pPr>
      <w:commentRangeStart w:id="470"/>
      <w:ins w:id="471" w:author="Tom Booker" w:date="2021-06-06T11:13:00Z">
        <w:r w:rsidRPr="0088643F">
          <w:rPr>
            <w:rFonts w:ascii="Arial" w:hAnsi="Arial" w:cs="Arial"/>
          </w:rPr>
          <w:t xml:space="preserve">When performing a genome-scan using a windowed approach a question that inevitably arises is, how to choose the width of analysis windows? If analysis windows were too narrow, there may be little benefit in using a windowed approach over a single-SNP approach. In all the results presented above, 10,000bp analysis windows were used for the WZA. We found that the performance of the WZA when analysis windows that were narrower than 10,000bp was intermediate between the 10,000bp case and the single-SNP approach (Figure S12). Of course, if analysis windows were too wide, the signal oflocal adaptation may be diluted and the WZA would have little power. It seems like the ideal width for analysis windows would be informed by the the pattern of recombination rate variation, LD decay and SNP density across a species genome. In practice, it may be useful to perform the WZA on groups of SNPs, such as genes as in the Yeaman et al (2016) study. Future study is required to determine the optimal size for analysis </w:t>
        </w:r>
        <w:r w:rsidRPr="00AE7323">
          <w:rPr>
            <w:rFonts w:ascii="Arial" w:hAnsi="Arial" w:cs="Arial"/>
          </w:rPr>
          <w:t>window</w:t>
        </w:r>
        <w:r>
          <w:rPr>
            <w:rFonts w:ascii="Arial" w:hAnsi="Arial" w:cs="Arial"/>
          </w:rPr>
          <w:t>s.</w:t>
        </w:r>
        <w:commentRangeEnd w:id="470"/>
        <w:r>
          <w:rPr>
            <w:rStyle w:val="CommentReference"/>
          </w:rPr>
          <w:commentReference w:id="470"/>
        </w:r>
      </w:ins>
    </w:p>
    <w:p w14:paraId="11E14916" w14:textId="4BD0B80B" w:rsidR="00A722D2" w:rsidRPr="00F8653A" w:rsidDel="00C353DC" w:rsidRDefault="00A722D2" w:rsidP="00AD68E8">
      <w:pPr>
        <w:rPr>
          <w:del w:id="472" w:author="Tom Booker" w:date="2021-06-03T17:13:00Z"/>
          <w:rFonts w:ascii="Arial" w:hAnsi="Arial" w:cs="Arial"/>
        </w:rPr>
      </w:pPr>
    </w:p>
    <w:p w14:paraId="53C505DF" w14:textId="152F51B4" w:rsidR="00AF7788" w:rsidDel="00C353DC" w:rsidRDefault="0032250D" w:rsidP="00AF7788">
      <w:pPr>
        <w:rPr>
          <w:del w:id="473" w:author="Tom Booker" w:date="2021-06-03T17:13:00Z"/>
          <w:rFonts w:ascii="Arial" w:hAnsi="Arial" w:cs="Arial"/>
        </w:rPr>
      </w:pPr>
      <w:commentRangeStart w:id="474"/>
      <w:commentRangeStart w:id="475"/>
      <w:commentRangeStart w:id="476"/>
      <w:del w:id="477" w:author="Tom Booker" w:date="2021-06-03T17:13:00Z">
        <w:r w:rsidRPr="001B7000" w:rsidDel="00C353DC">
          <w:rPr>
            <w:rFonts w:ascii="Arial" w:hAnsi="Arial" w:cs="Arial"/>
            <w:strike/>
          </w:rPr>
          <w:delText>As stated above, a feature of the WZA is that a wide range of summary statistics could be used as input.</w:delText>
        </w:r>
        <w:r w:rsidRPr="00F8653A" w:rsidDel="00C353DC">
          <w:rPr>
            <w:rFonts w:ascii="Arial" w:hAnsi="Arial" w:cs="Arial"/>
          </w:rPr>
          <w:delText xml:space="preserve"> </w:delText>
        </w:r>
        <w:commentRangeEnd w:id="474"/>
        <w:r w:rsidR="00690850" w:rsidRPr="00F8653A" w:rsidDel="00C353DC">
          <w:rPr>
            <w:rStyle w:val="CommentReference"/>
            <w:rFonts w:ascii="Arial" w:hAnsi="Arial" w:cs="Arial"/>
          </w:rPr>
          <w:commentReference w:id="474"/>
        </w:r>
        <w:commentRangeEnd w:id="475"/>
        <w:r w:rsidR="002A1A5E" w:rsidDel="00C353DC">
          <w:rPr>
            <w:rStyle w:val="CommentReference"/>
          </w:rPr>
          <w:commentReference w:id="475"/>
        </w:r>
        <w:commentRangeEnd w:id="476"/>
        <w:r w:rsidR="001B7000" w:rsidDel="00C353DC">
          <w:rPr>
            <w:rStyle w:val="CommentReference"/>
          </w:rPr>
          <w:commentReference w:id="476"/>
        </w:r>
        <w:r w:rsidRPr="00F8653A" w:rsidDel="00C353DC">
          <w:rPr>
            <w:rFonts w:ascii="Arial" w:hAnsi="Arial" w:cs="Arial"/>
          </w:rPr>
          <w:delText xml:space="preserve"> </w:delText>
        </w:r>
      </w:del>
    </w:p>
    <w:p w14:paraId="1C0198FB" w14:textId="2FBA0207" w:rsidR="0017594D" w:rsidRPr="00734619" w:rsidRDefault="00AF7788" w:rsidP="00BA279A">
      <w:pPr>
        <w:rPr>
          <w:ins w:id="478" w:author="Tom Booker" w:date="2021-06-04T11:13:00Z"/>
          <w:rFonts w:ascii="Arial" w:hAnsi="Arial" w:cs="Arial"/>
          <w:strike/>
          <w:rPrChange w:id="479" w:author="Tom Booker" w:date="2021-06-04T11:37:00Z">
            <w:rPr>
              <w:ins w:id="480" w:author="Tom Booker" w:date="2021-06-04T11:13:00Z"/>
              <w:rFonts w:ascii="Arial" w:hAnsi="Arial" w:cs="Arial"/>
            </w:rPr>
          </w:rPrChange>
        </w:rPr>
      </w:pPr>
      <w:r w:rsidRPr="00F8653A">
        <w:rPr>
          <w:rFonts w:ascii="Arial" w:hAnsi="Arial" w:cs="Arial"/>
        </w:rPr>
        <w:t>A striking result from our comparison of the</w:t>
      </w:r>
      <w:r w:rsidR="0094580F">
        <w:rPr>
          <w:rFonts w:ascii="Arial" w:hAnsi="Arial" w:cs="Arial"/>
        </w:rPr>
        <w:t xml:space="preserve"> various GEA methods </w:t>
      </w:r>
      <w:r w:rsidR="002828E1">
        <w:rPr>
          <w:rFonts w:ascii="Arial" w:hAnsi="Arial" w:cs="Arial"/>
        </w:rPr>
        <w:t>we tested</w:t>
      </w:r>
      <w:r w:rsidR="007D596D">
        <w:rPr>
          <w:rFonts w:ascii="Arial" w:hAnsi="Arial" w:cs="Arial"/>
        </w:rPr>
        <w:t xml:space="preserve"> in this study</w:t>
      </w:r>
      <w:r w:rsidR="002828E1">
        <w:rPr>
          <w:rFonts w:ascii="Arial" w:hAnsi="Arial" w:cs="Arial"/>
        </w:rPr>
        <w:t xml:space="preserve"> was </w:t>
      </w:r>
      <w:r w:rsidR="001A45AD">
        <w:rPr>
          <w:rFonts w:ascii="Arial" w:hAnsi="Arial" w:cs="Arial"/>
        </w:rPr>
        <w:t xml:space="preserve">the </w:t>
      </w:r>
      <w:r w:rsidRPr="00F8653A">
        <w:rPr>
          <w:rFonts w:ascii="Arial" w:hAnsi="Arial" w:cs="Arial"/>
        </w:rPr>
        <w:t xml:space="preserve">low power of </w:t>
      </w:r>
      <w:r w:rsidRPr="00F8653A">
        <w:rPr>
          <w:rFonts w:ascii="Arial" w:hAnsi="Arial" w:cs="Arial"/>
          <w:i/>
        </w:rPr>
        <w:t>BayPass</w:t>
      </w:r>
      <w:r w:rsidRPr="00F8653A">
        <w:rPr>
          <w:rFonts w:ascii="Arial" w:hAnsi="Arial" w:cs="Arial"/>
        </w:rPr>
        <w:t xml:space="preserve"> compared to </w:t>
      </w:r>
      <w:r w:rsidR="0062291B">
        <w:rPr>
          <w:rFonts w:ascii="Arial" w:hAnsi="Arial" w:cs="Arial"/>
        </w:rPr>
        <w:t xml:space="preserve">Kendall’s </w:t>
      </w:r>
      <w:r w:rsidR="0062291B">
        <w:rPr>
          <w:rFonts w:ascii="Cambria Math" w:hAnsi="Cambria Math" w:cs="Arial"/>
        </w:rPr>
        <w:t>𝜏</w:t>
      </w:r>
      <w:r w:rsidRPr="00F8653A">
        <w:rPr>
          <w:rFonts w:ascii="Arial" w:hAnsi="Arial" w:cs="Arial"/>
        </w:rPr>
        <w:t xml:space="preserve"> (Figure</w:t>
      </w:r>
      <w:r w:rsidR="00B42164">
        <w:rPr>
          <w:rFonts w:ascii="Arial" w:hAnsi="Arial" w:cs="Arial"/>
        </w:rPr>
        <w:t xml:space="preserve"> 4</w:t>
      </w:r>
      <w:r w:rsidRPr="00F8653A">
        <w:rPr>
          <w:rFonts w:ascii="Arial" w:hAnsi="Arial" w:cs="Arial"/>
        </w:rPr>
        <w:t xml:space="preserve">). As mentioned in the Introduction, </w:t>
      </w:r>
      <w:r w:rsidR="00E27D1C">
        <w:rPr>
          <w:rFonts w:ascii="Arial" w:hAnsi="Arial" w:cs="Arial"/>
        </w:rPr>
        <w:t xml:space="preserve">Lotterhos </w:t>
      </w:r>
      <w:r w:rsidRPr="00F8653A">
        <w:rPr>
          <w:rFonts w:ascii="Arial" w:hAnsi="Arial" w:cs="Arial"/>
        </w:rPr>
        <w:t>(</w:t>
      </w:r>
      <w:r w:rsidR="00E27D1C">
        <w:rPr>
          <w:rFonts w:ascii="Arial" w:hAnsi="Arial" w:cs="Arial"/>
        </w:rPr>
        <w:t>2019</w:t>
      </w:r>
      <w:r w:rsidRPr="00F8653A">
        <w:rPr>
          <w:rFonts w:ascii="Arial" w:hAnsi="Arial" w:cs="Arial"/>
        </w:rPr>
        <w:t>) obtained a similar result in a previous study</w:t>
      </w:r>
      <w:r w:rsidR="00344E73">
        <w:rPr>
          <w:rFonts w:ascii="Arial" w:hAnsi="Arial" w:cs="Arial"/>
        </w:rPr>
        <w:t>, though they had used Spearman’s</w:t>
      </w:r>
      <w:r w:rsidR="00EA6CEE">
        <w:rPr>
          <w:rFonts w:ascii="Arial" w:hAnsi="Arial" w:cs="Arial"/>
        </w:rPr>
        <w:t xml:space="preserve"> </w:t>
      </w:r>
      <w:r w:rsidR="00EA6CEE" w:rsidRPr="00BE3588">
        <w:rPr>
          <w:rFonts w:ascii="Arial" w:hAnsi="Arial" w:cs="Arial"/>
          <w:i/>
          <w:iCs/>
        </w:rPr>
        <w:t>ρ</w:t>
      </w:r>
      <w:r w:rsidR="00EA6CEE">
        <w:rPr>
          <w:rFonts w:ascii="Arial" w:hAnsi="Arial" w:cs="Arial"/>
        </w:rPr>
        <w:t xml:space="preserve"> rather than Kendall’s </w:t>
      </w:r>
      <w:r w:rsidR="00EA6CEE">
        <w:rPr>
          <w:rFonts w:ascii="Cambria Math" w:hAnsi="Cambria Math" w:cs="Arial"/>
        </w:rPr>
        <w:t>𝜏</w:t>
      </w:r>
      <w:r w:rsidRPr="00F8653A">
        <w:rPr>
          <w:rFonts w:ascii="Arial" w:hAnsi="Arial" w:cs="Arial"/>
        </w:rPr>
        <w:t>.</w:t>
      </w:r>
      <w:r w:rsidR="00FE190B">
        <w:rPr>
          <w:rFonts w:ascii="Arial" w:hAnsi="Arial" w:cs="Arial"/>
        </w:rPr>
        <w:t xml:space="preserve"> </w:t>
      </w:r>
      <w:ins w:id="481" w:author="Samuel Yeaman" w:date="2021-06-02T11:46:00Z">
        <w:r w:rsidR="002216A7">
          <w:rPr>
            <w:rFonts w:ascii="Arial" w:hAnsi="Arial" w:cs="Arial"/>
          </w:rPr>
          <w:t xml:space="preserve">This presumably occurs because </w:t>
        </w:r>
      </w:ins>
      <w:ins w:id="482" w:author="Samuel Yeaman" w:date="2021-06-02T11:50:00Z">
        <w:r w:rsidR="002216A7">
          <w:rPr>
            <w:rFonts w:ascii="Arial" w:hAnsi="Arial" w:cs="Arial"/>
          </w:rPr>
          <w:t xml:space="preserve">genome-wide </w:t>
        </w:r>
      </w:ins>
      <w:ins w:id="483" w:author="Samuel Yeaman" w:date="2021-06-02T11:46:00Z">
        <w:r w:rsidR="002216A7">
          <w:rPr>
            <w:rFonts w:ascii="Arial" w:hAnsi="Arial" w:cs="Arial"/>
          </w:rPr>
          <w:t xml:space="preserve">population </w:t>
        </w:r>
      </w:ins>
      <w:ins w:id="484" w:author="Samuel Yeaman" w:date="2021-06-02T11:50:00Z">
        <w:r w:rsidR="002216A7">
          <w:rPr>
            <w:rFonts w:ascii="Arial" w:hAnsi="Arial" w:cs="Arial"/>
          </w:rPr>
          <w:t xml:space="preserve">genetic </w:t>
        </w:r>
      </w:ins>
      <w:ins w:id="485" w:author="Samuel Yeaman" w:date="2021-06-02T11:46:00Z">
        <w:r w:rsidR="002216A7">
          <w:rPr>
            <w:rFonts w:ascii="Arial" w:hAnsi="Arial" w:cs="Arial"/>
          </w:rPr>
          <w:t xml:space="preserve">structure is oriented along a similar spatial axis as adaptation, and </w:t>
        </w:r>
      </w:ins>
      <w:ins w:id="486" w:author="Samuel Yeaman" w:date="2021-06-02T11:48:00Z">
        <w:r w:rsidR="002216A7">
          <w:rPr>
            <w:rFonts w:ascii="Arial" w:hAnsi="Arial" w:cs="Arial"/>
          </w:rPr>
          <w:t>the</w:t>
        </w:r>
      </w:ins>
      <w:ins w:id="487" w:author="Samuel Yeaman" w:date="2021-06-02T11:46:00Z">
        <w:r w:rsidR="002216A7">
          <w:rPr>
            <w:rFonts w:ascii="Arial" w:hAnsi="Arial" w:cs="Arial"/>
          </w:rPr>
          <w:t xml:space="preserve"> correction </w:t>
        </w:r>
      </w:ins>
      <w:ins w:id="488" w:author="Samuel Yeaman" w:date="2021-06-02T11:48:00Z">
        <w:r w:rsidR="002216A7">
          <w:rPr>
            <w:rFonts w:ascii="Arial" w:hAnsi="Arial" w:cs="Arial"/>
          </w:rPr>
          <w:t xml:space="preserve">in </w:t>
        </w:r>
        <w:r w:rsidR="002216A7" w:rsidRPr="002216A7">
          <w:rPr>
            <w:rFonts w:ascii="Arial" w:hAnsi="Arial" w:cs="Arial"/>
            <w:i/>
            <w:iCs/>
            <w:rPrChange w:id="489" w:author="Samuel Yeaman" w:date="2021-06-02T11:48:00Z">
              <w:rPr>
                <w:rFonts w:ascii="Arial" w:hAnsi="Arial" w:cs="Arial"/>
              </w:rPr>
            </w:rPrChange>
          </w:rPr>
          <w:t>BayPass</w:t>
        </w:r>
        <w:r w:rsidR="002216A7">
          <w:rPr>
            <w:rFonts w:ascii="Arial" w:hAnsi="Arial" w:cs="Arial"/>
          </w:rPr>
          <w:t xml:space="preserve"> </w:t>
        </w:r>
      </w:ins>
      <w:ins w:id="490" w:author="Samuel Yeaman" w:date="2021-06-02T11:51:00Z">
        <w:r w:rsidR="002216A7">
          <w:rPr>
            <w:rFonts w:ascii="Arial" w:hAnsi="Arial" w:cs="Arial"/>
          </w:rPr>
          <w:t xml:space="preserve">therefore </w:t>
        </w:r>
      </w:ins>
      <w:ins w:id="491" w:author="Samuel Yeaman" w:date="2021-06-02T11:46:00Z">
        <w:r w:rsidR="002216A7">
          <w:rPr>
            <w:rFonts w:ascii="Arial" w:hAnsi="Arial" w:cs="Arial"/>
          </w:rPr>
          <w:t xml:space="preserve">causes a reduction in the signal of association at </w:t>
        </w:r>
      </w:ins>
      <w:ins w:id="492" w:author="Samuel Yeaman" w:date="2021-06-02T11:47:00Z">
        <w:r w:rsidR="002216A7">
          <w:rPr>
            <w:rFonts w:ascii="Arial" w:hAnsi="Arial" w:cs="Arial"/>
          </w:rPr>
          <w:t xml:space="preserve">genes involved in adaptation. </w:t>
        </w:r>
      </w:ins>
      <w:ins w:id="493" w:author="Tom Booker" w:date="2021-06-04T11:08:00Z">
        <w:r w:rsidR="008247F6">
          <w:rPr>
            <w:rFonts w:ascii="Arial" w:hAnsi="Arial" w:cs="Arial"/>
          </w:rPr>
          <w:t>In such cases,</w:t>
        </w:r>
      </w:ins>
      <w:ins w:id="494" w:author="Tom Booker" w:date="2021-06-04T11:09:00Z">
        <w:r w:rsidR="00E303FB">
          <w:rPr>
            <w:rFonts w:ascii="Arial" w:hAnsi="Arial" w:cs="Arial"/>
          </w:rPr>
          <w:t xml:space="preserve"> the use of simple </w:t>
        </w:r>
      </w:ins>
      <w:ins w:id="495" w:author="Tom Booker" w:date="2021-06-04T11:10:00Z">
        <w:r w:rsidR="00E303FB">
          <w:rPr>
            <w:rFonts w:ascii="Arial" w:hAnsi="Arial" w:cs="Arial"/>
          </w:rPr>
          <w:t xml:space="preserve">rank </w:t>
        </w:r>
      </w:ins>
      <w:ins w:id="496" w:author="Tom Booker" w:date="2021-06-04T11:09:00Z">
        <w:r w:rsidR="00E303FB">
          <w:rPr>
            <w:rFonts w:ascii="Arial" w:hAnsi="Arial" w:cs="Arial"/>
          </w:rPr>
          <w:t>correlation</w:t>
        </w:r>
      </w:ins>
      <w:ins w:id="497" w:author="Tom Booker" w:date="2021-06-04T11:10:00Z">
        <w:r w:rsidR="00E303FB">
          <w:rPr>
            <w:rFonts w:ascii="Arial" w:hAnsi="Arial" w:cs="Arial"/>
          </w:rPr>
          <w:t>s</w:t>
        </w:r>
      </w:ins>
      <w:ins w:id="498" w:author="Tom Booker" w:date="2021-06-04T11:09:00Z">
        <w:r w:rsidR="00E303FB">
          <w:rPr>
            <w:rFonts w:ascii="Arial" w:hAnsi="Arial" w:cs="Arial"/>
          </w:rPr>
          <w:t xml:space="preserve"> </w:t>
        </w:r>
      </w:ins>
      <w:ins w:id="499" w:author="Tom Booker" w:date="2021-06-04T11:10:00Z">
        <w:r w:rsidR="00562B18">
          <w:rPr>
            <w:rFonts w:ascii="Arial" w:hAnsi="Arial" w:cs="Arial"/>
          </w:rPr>
          <w:t>such as</w:t>
        </w:r>
      </w:ins>
      <w:ins w:id="500" w:author="Tom Booker" w:date="2021-06-04T11:09:00Z">
        <w:r w:rsidR="00E303FB">
          <w:rPr>
            <w:rFonts w:ascii="Arial" w:hAnsi="Arial" w:cs="Arial"/>
          </w:rPr>
          <w:t xml:space="preserve"> Spearman’s </w:t>
        </w:r>
        <w:r w:rsidR="00E303FB" w:rsidRPr="00BE3588">
          <w:rPr>
            <w:rFonts w:ascii="Arial" w:hAnsi="Arial" w:cs="Arial"/>
            <w:i/>
            <w:iCs/>
          </w:rPr>
          <w:t>ρ</w:t>
        </w:r>
        <w:r w:rsidR="00E303FB">
          <w:rPr>
            <w:rFonts w:ascii="Arial" w:hAnsi="Arial" w:cs="Arial"/>
          </w:rPr>
          <w:t xml:space="preserve"> or Kendall’s </w:t>
        </w:r>
        <w:r w:rsidR="00E303FB">
          <w:rPr>
            <w:rFonts w:ascii="Cambria Math" w:hAnsi="Cambria Math" w:cs="Arial"/>
          </w:rPr>
          <w:t>𝜏</w:t>
        </w:r>
        <w:r w:rsidR="00E303FB">
          <w:rPr>
            <w:rFonts w:ascii="Arial" w:hAnsi="Arial" w:cs="Arial"/>
          </w:rPr>
          <w:t xml:space="preserve">, </w:t>
        </w:r>
      </w:ins>
      <w:ins w:id="501" w:author="Tom Booker" w:date="2021-06-04T11:11:00Z">
        <w:r w:rsidR="00630855">
          <w:rPr>
            <w:rFonts w:ascii="Arial" w:hAnsi="Arial" w:cs="Arial"/>
          </w:rPr>
          <w:t>wh</w:t>
        </w:r>
      </w:ins>
      <w:ins w:id="502" w:author="Tom Booker" w:date="2021-06-04T11:18:00Z">
        <w:r w:rsidR="009E21F3">
          <w:rPr>
            <w:rFonts w:ascii="Arial" w:hAnsi="Arial" w:cs="Arial"/>
          </w:rPr>
          <w:t>ich</w:t>
        </w:r>
      </w:ins>
      <w:ins w:id="503" w:author="Tom Booker" w:date="2021-06-04T11:19:00Z">
        <w:r w:rsidR="009E21F3">
          <w:rPr>
            <w:rFonts w:ascii="Arial" w:hAnsi="Arial" w:cs="Arial"/>
          </w:rPr>
          <w:t xml:space="preserve"> </w:t>
        </w:r>
      </w:ins>
      <w:ins w:id="504" w:author="Tom Booker" w:date="2021-06-04T11:11:00Z">
        <w:r w:rsidR="00630855">
          <w:rPr>
            <w:rFonts w:ascii="Arial" w:hAnsi="Arial" w:cs="Arial"/>
          </w:rPr>
          <w:t>assume</w:t>
        </w:r>
      </w:ins>
      <w:ins w:id="505" w:author="Tom Booker" w:date="2021-06-04T11:19:00Z">
        <w:r w:rsidR="009E21F3">
          <w:rPr>
            <w:rFonts w:ascii="Arial" w:hAnsi="Arial" w:cs="Arial"/>
          </w:rPr>
          <w:t xml:space="preserve"> </w:t>
        </w:r>
      </w:ins>
      <w:ins w:id="506" w:author="Tom Booker" w:date="2021-06-04T11:11:00Z">
        <w:r w:rsidR="00630855">
          <w:rPr>
            <w:rFonts w:ascii="Arial" w:hAnsi="Arial" w:cs="Arial"/>
          </w:rPr>
          <w:t xml:space="preserve">that </w:t>
        </w:r>
      </w:ins>
      <w:ins w:id="507" w:author="Tom Booker" w:date="2021-06-04T11:09:00Z">
        <w:r w:rsidR="00E303FB">
          <w:rPr>
            <w:rFonts w:ascii="Arial" w:hAnsi="Arial" w:cs="Arial"/>
          </w:rPr>
          <w:t>all demes are independent</w:t>
        </w:r>
      </w:ins>
      <w:ins w:id="508" w:author="Tom Booker" w:date="2021-06-04T11:11:00Z">
        <w:r w:rsidR="00630855">
          <w:rPr>
            <w:rFonts w:ascii="Arial" w:hAnsi="Arial" w:cs="Arial"/>
          </w:rPr>
          <w:t xml:space="preserve">, may often yield </w:t>
        </w:r>
      </w:ins>
      <w:ins w:id="509" w:author="Tom Booker" w:date="2021-06-04T11:12:00Z">
        <w:r w:rsidR="00630855">
          <w:rPr>
            <w:rFonts w:ascii="Arial" w:hAnsi="Arial" w:cs="Arial"/>
          </w:rPr>
          <w:t xml:space="preserve">a skewed distribution of </w:t>
        </w:r>
        <w:r w:rsidR="00630855">
          <w:rPr>
            <w:rFonts w:ascii="Arial" w:hAnsi="Arial" w:cs="Arial"/>
            <w:i/>
            <w:iCs/>
          </w:rPr>
          <w:t>p-</w:t>
        </w:r>
        <w:r w:rsidR="00630855">
          <w:rPr>
            <w:rFonts w:ascii="Arial" w:hAnsi="Arial" w:cs="Arial"/>
          </w:rPr>
          <w:t>values.</w:t>
        </w:r>
      </w:ins>
      <w:ins w:id="510" w:author="Samuel Yeaman" w:date="2021-06-02T11:48:00Z">
        <w:del w:id="511" w:author="Tom Booker" w:date="2021-06-04T11:09:00Z">
          <w:r w:rsidR="002216A7" w:rsidDel="008247F6">
            <w:rPr>
              <w:rFonts w:ascii="Arial" w:hAnsi="Arial" w:cs="Arial"/>
            </w:rPr>
            <w:delText>By contrast, w</w:delText>
          </w:r>
        </w:del>
      </w:ins>
      <w:ins w:id="512" w:author="Samuel Yeaman" w:date="2021-06-02T11:47:00Z">
        <w:del w:id="513" w:author="Tom Booker" w:date="2021-06-04T11:09:00Z">
          <w:r w:rsidR="002216A7" w:rsidDel="008247F6">
            <w:rPr>
              <w:rFonts w:ascii="Arial" w:hAnsi="Arial" w:cs="Arial"/>
            </w:rPr>
            <w:delText>hen no structure correction is used,</w:delText>
          </w:r>
        </w:del>
      </w:ins>
      <w:ins w:id="514" w:author="Samuel Yeaman" w:date="2021-06-02T11:49:00Z">
        <w:del w:id="515" w:author="Tom Booker" w:date="2021-06-04T11:12:00Z">
          <w:r w:rsidR="002216A7" w:rsidDel="00630855">
            <w:rPr>
              <w:rFonts w:ascii="Arial" w:hAnsi="Arial" w:cs="Arial"/>
            </w:rPr>
            <w:delText xml:space="preserve"> </w:delText>
          </w:r>
        </w:del>
      </w:ins>
      <w:ins w:id="516" w:author="Samuel Yeaman" w:date="2021-06-02T11:48:00Z">
        <w:del w:id="517" w:author="Tom Booker" w:date="2021-06-04T11:12:00Z">
          <w:r w:rsidR="002216A7" w:rsidDel="00630855">
            <w:rPr>
              <w:rFonts w:ascii="Arial" w:hAnsi="Arial" w:cs="Arial"/>
            </w:rPr>
            <w:delText xml:space="preserve">p-values </w:delText>
          </w:r>
        </w:del>
      </w:ins>
      <w:ins w:id="518" w:author="Samuel Yeaman" w:date="2021-06-02T11:49:00Z">
        <w:del w:id="519" w:author="Tom Booker" w:date="2021-06-04T11:12:00Z">
          <w:r w:rsidR="002216A7" w:rsidDel="00630855">
            <w:rPr>
              <w:rFonts w:ascii="Arial" w:hAnsi="Arial" w:cs="Arial"/>
            </w:rPr>
            <w:delText>across all</w:delText>
          </w:r>
        </w:del>
      </w:ins>
      <w:ins w:id="520" w:author="Samuel Yeaman" w:date="2021-06-02T11:48:00Z">
        <w:del w:id="521" w:author="Tom Booker" w:date="2021-06-04T11:12:00Z">
          <w:r w:rsidR="002216A7" w:rsidDel="00630855">
            <w:rPr>
              <w:rFonts w:ascii="Arial" w:hAnsi="Arial" w:cs="Arial"/>
            </w:rPr>
            <w:delText xml:space="preserve"> </w:delText>
          </w:r>
        </w:del>
      </w:ins>
      <w:ins w:id="522" w:author="Samuel Yeaman" w:date="2021-06-02T11:49:00Z">
        <w:del w:id="523" w:author="Tom Booker" w:date="2021-06-04T11:12:00Z">
          <w:r w:rsidR="002216A7" w:rsidDel="00630855">
            <w:rPr>
              <w:rFonts w:ascii="Arial" w:hAnsi="Arial" w:cs="Arial"/>
            </w:rPr>
            <w:delText xml:space="preserve">SNPs tend to be more extreme than expected under the null hypothesis, </w:delText>
          </w:r>
        </w:del>
      </w:ins>
      <w:ins w:id="524" w:author="Samuel Yeaman" w:date="2021-06-02T11:50:00Z">
        <w:del w:id="525" w:author="Tom Booker" w:date="2021-06-04T11:12:00Z">
          <w:r w:rsidR="002216A7" w:rsidDel="00630855">
            <w:rPr>
              <w:rFonts w:ascii="Arial" w:hAnsi="Arial" w:cs="Arial"/>
            </w:rPr>
            <w:delText>because this null hypothesis (</w:delText>
          </w:r>
        </w:del>
      </w:ins>
      <w:ins w:id="526" w:author="Samuel Yeaman" w:date="2021-06-02T11:51:00Z">
        <w:del w:id="527" w:author="Tom Booker" w:date="2021-06-04T11:12:00Z">
          <w:r w:rsidR="002216A7" w:rsidDel="00630855">
            <w:rPr>
              <w:rFonts w:ascii="Arial" w:hAnsi="Arial" w:cs="Arial"/>
            </w:rPr>
            <w:delText xml:space="preserve">of </w:delText>
          </w:r>
        </w:del>
      </w:ins>
      <w:ins w:id="528" w:author="Samuel Yeaman" w:date="2021-06-02T11:50:00Z">
        <w:del w:id="529" w:author="Tom Booker" w:date="2021-06-04T11:12:00Z">
          <w:r w:rsidR="002216A7" w:rsidDel="00630855">
            <w:rPr>
              <w:rFonts w:ascii="Arial" w:hAnsi="Arial" w:cs="Arial"/>
            </w:rPr>
            <w:delText>no association between</w:delText>
          </w:r>
        </w:del>
      </w:ins>
      <w:ins w:id="530" w:author="Samuel Yeaman" w:date="2021-06-02T11:51:00Z">
        <w:del w:id="531" w:author="Tom Booker" w:date="2021-06-04T11:12:00Z">
          <w:r w:rsidR="002216A7" w:rsidDel="00630855">
            <w:rPr>
              <w:rFonts w:ascii="Arial" w:hAnsi="Arial" w:cs="Arial"/>
            </w:rPr>
            <w:delText xml:space="preserve"> allele</w:delText>
          </w:r>
        </w:del>
      </w:ins>
      <w:ins w:id="532" w:author="Samuel Yeaman" w:date="2021-06-02T11:50:00Z">
        <w:del w:id="533" w:author="Tom Booker" w:date="2021-06-04T11:12:00Z">
          <w:r w:rsidR="002216A7" w:rsidDel="00630855">
            <w:rPr>
              <w:rFonts w:ascii="Arial" w:hAnsi="Arial" w:cs="Arial"/>
            </w:rPr>
            <w:delText xml:space="preserve"> frequency and environment) is </w:delText>
          </w:r>
        </w:del>
      </w:ins>
      <w:ins w:id="534" w:author="Samuel Yeaman" w:date="2021-06-02T11:51:00Z">
        <w:del w:id="535" w:author="Tom Booker" w:date="2021-06-04T11:12:00Z">
          <w:r w:rsidR="002216A7" w:rsidDel="00630855">
            <w:rPr>
              <w:rFonts w:ascii="Arial" w:hAnsi="Arial" w:cs="Arial"/>
            </w:rPr>
            <w:delText xml:space="preserve">already </w:delText>
          </w:r>
        </w:del>
      </w:ins>
      <w:ins w:id="536" w:author="Samuel Yeaman" w:date="2021-06-02T11:50:00Z">
        <w:del w:id="537" w:author="Tom Booker" w:date="2021-06-04T11:12:00Z">
          <w:r w:rsidR="002216A7" w:rsidDel="00630855">
            <w:rPr>
              <w:rFonts w:ascii="Arial" w:hAnsi="Arial" w:cs="Arial"/>
            </w:rPr>
            <w:delText>violated by the underlying correlation between genetic structure and environment</w:delText>
          </w:r>
        </w:del>
      </w:ins>
      <w:ins w:id="538" w:author="Samuel Yeaman" w:date="2021-06-02T11:51:00Z">
        <w:del w:id="539" w:author="Tom Booker" w:date="2021-06-04T11:12:00Z">
          <w:r w:rsidR="002216A7" w:rsidDel="00630855">
            <w:rPr>
              <w:rFonts w:ascii="Arial" w:hAnsi="Arial" w:cs="Arial"/>
            </w:rPr>
            <w:delText>.</w:delText>
          </w:r>
        </w:del>
        <w:r w:rsidR="002216A7">
          <w:rPr>
            <w:rFonts w:ascii="Arial" w:hAnsi="Arial" w:cs="Arial"/>
          </w:rPr>
          <w:t xml:space="preserve"> </w:t>
        </w:r>
      </w:ins>
      <w:ins w:id="540" w:author="Tom Booker" w:date="2021-06-04T11:12:00Z">
        <w:r w:rsidR="00630855">
          <w:rPr>
            <w:rFonts w:ascii="Arial" w:hAnsi="Arial" w:cs="Arial"/>
          </w:rPr>
          <w:t xml:space="preserve">Such a distribution </w:t>
        </w:r>
      </w:ins>
      <w:ins w:id="541" w:author="Samuel Yeaman" w:date="2021-06-02T11:53:00Z">
        <w:del w:id="542" w:author="Tom Booker" w:date="2021-06-04T11:12:00Z">
          <w:r w:rsidR="002216A7" w:rsidDel="00630855">
            <w:rPr>
              <w:rFonts w:ascii="Arial" w:hAnsi="Arial" w:cs="Arial"/>
            </w:rPr>
            <w:delText>T</w:delText>
          </w:r>
        </w:del>
      </w:ins>
      <w:ins w:id="543" w:author="Samuel Yeaman" w:date="2021-06-02T11:52:00Z">
        <w:del w:id="544" w:author="Tom Booker" w:date="2021-06-04T11:12:00Z">
          <w:r w:rsidR="002216A7" w:rsidDel="00630855">
            <w:rPr>
              <w:rFonts w:ascii="Arial" w:hAnsi="Arial" w:cs="Arial"/>
            </w:rPr>
            <w:delText>his</w:delText>
          </w:r>
        </w:del>
      </w:ins>
      <w:ins w:id="545" w:author="Samuel Yeaman" w:date="2021-06-02T11:57:00Z">
        <w:del w:id="546" w:author="Tom Booker" w:date="2021-06-04T11:12:00Z">
          <w:r w:rsidR="002216A7" w:rsidDel="00630855">
            <w:rPr>
              <w:rFonts w:ascii="Arial" w:hAnsi="Arial" w:cs="Arial"/>
            </w:rPr>
            <w:delText xml:space="preserve"> violation </w:delText>
          </w:r>
        </w:del>
        <w:r w:rsidR="002216A7">
          <w:rPr>
            <w:rFonts w:ascii="Arial" w:hAnsi="Arial" w:cs="Arial"/>
          </w:rPr>
          <w:t>would</w:t>
        </w:r>
      </w:ins>
      <w:ins w:id="547" w:author="Samuel Yeaman" w:date="2021-06-02T11:52:00Z">
        <w:r w:rsidR="002216A7">
          <w:rPr>
            <w:rFonts w:ascii="Arial" w:hAnsi="Arial" w:cs="Arial"/>
          </w:rPr>
          <w:t xml:space="preserve"> lead to </w:t>
        </w:r>
      </w:ins>
      <w:ins w:id="548" w:author="Samuel Yeaman" w:date="2021-06-02T11:53:00Z">
        <w:r w:rsidR="002216A7">
          <w:rPr>
            <w:rFonts w:ascii="Arial" w:hAnsi="Arial" w:cs="Arial"/>
          </w:rPr>
          <w:t xml:space="preserve">a large number of </w:t>
        </w:r>
      </w:ins>
      <w:ins w:id="549" w:author="Samuel Yeaman" w:date="2021-06-02T11:52:00Z">
        <w:r w:rsidR="002216A7">
          <w:rPr>
            <w:rFonts w:ascii="Arial" w:hAnsi="Arial" w:cs="Arial"/>
          </w:rPr>
          <w:t xml:space="preserve">false positives if a standard </w:t>
        </w:r>
      </w:ins>
      <w:ins w:id="550" w:author="Samuel Yeaman" w:date="2021-06-02T11:53:00Z">
        <w:r w:rsidR="002216A7">
          <w:rPr>
            <w:rFonts w:ascii="Arial" w:hAnsi="Arial" w:cs="Arial"/>
          </w:rPr>
          <w:t>significance threshold is used</w:t>
        </w:r>
      </w:ins>
      <w:ins w:id="551" w:author="Tom Booker" w:date="2021-06-04T11:19:00Z">
        <w:r w:rsidR="005775C1">
          <w:rPr>
            <w:rFonts w:ascii="Arial" w:hAnsi="Arial" w:cs="Arial"/>
          </w:rPr>
          <w:t xml:space="preserve"> (</w:t>
        </w:r>
        <w:r w:rsidR="005775C1" w:rsidRPr="00F8653A">
          <w:rPr>
            <w:rFonts w:ascii="Arial" w:hAnsi="Arial" w:cs="Arial"/>
          </w:rPr>
          <w:t>Meirmans</w:t>
        </w:r>
        <w:r w:rsidR="005775C1">
          <w:rPr>
            <w:rFonts w:ascii="Arial" w:hAnsi="Arial" w:cs="Arial"/>
          </w:rPr>
          <w:t xml:space="preserve"> 2012)</w:t>
        </w:r>
      </w:ins>
      <w:ins w:id="552" w:author="Samuel Yeaman" w:date="2021-06-02T11:53:00Z">
        <w:r w:rsidR="002216A7">
          <w:rPr>
            <w:rFonts w:ascii="Arial" w:hAnsi="Arial" w:cs="Arial"/>
          </w:rPr>
          <w:t>.</w:t>
        </w:r>
      </w:ins>
      <w:ins w:id="553" w:author="Tom Booker" w:date="2021-06-04T11:12:00Z">
        <w:r w:rsidR="004736F7" w:rsidRPr="004736F7">
          <w:rPr>
            <w:rFonts w:ascii="Arial" w:hAnsi="Arial" w:cs="Arial"/>
          </w:rPr>
          <w:t xml:space="preserve"> </w:t>
        </w:r>
      </w:ins>
      <w:ins w:id="554" w:author="Tom Booker" w:date="2021-06-04T11:22:00Z">
        <w:r w:rsidR="009601A7">
          <w:rPr>
            <w:rFonts w:ascii="Arial" w:hAnsi="Arial" w:cs="Arial"/>
          </w:rPr>
          <w:t xml:space="preserve">Here, we avoid standard significance testing, and instead make use of an attractive quality of the distribution of </w:t>
        </w:r>
        <w:r w:rsidR="009601A7" w:rsidRPr="009601A7">
          <w:rPr>
            <w:rFonts w:ascii="Arial" w:hAnsi="Arial" w:cs="Arial"/>
            <w:i/>
            <w:iCs/>
            <w:rPrChange w:id="555" w:author="Tom Booker" w:date="2021-06-04T11:22:00Z">
              <w:rPr>
                <w:rFonts w:ascii="Arial" w:hAnsi="Arial" w:cs="Arial"/>
              </w:rPr>
            </w:rPrChange>
          </w:rPr>
          <w:t>p</w:t>
        </w:r>
        <w:r w:rsidR="009601A7">
          <w:rPr>
            <w:rFonts w:ascii="Arial" w:hAnsi="Arial" w:cs="Arial"/>
          </w:rPr>
          <w:t xml:space="preserve">-values: SNPs in regions of the genome that contribute to adaptation tend to have extreme p-values, relative to the genome-wide distribution. By converting them to empirical </w:t>
        </w:r>
        <w:r w:rsidR="009601A7" w:rsidRPr="009601A7">
          <w:rPr>
            <w:rFonts w:ascii="Arial" w:hAnsi="Arial" w:cs="Arial"/>
            <w:i/>
            <w:iCs/>
            <w:rPrChange w:id="556" w:author="Tom Booker" w:date="2021-06-04T11:22:00Z">
              <w:rPr>
                <w:rFonts w:ascii="Arial" w:hAnsi="Arial" w:cs="Arial"/>
              </w:rPr>
            </w:rPrChange>
          </w:rPr>
          <w:t>p</w:t>
        </w:r>
        <w:r w:rsidR="009601A7">
          <w:rPr>
            <w:rFonts w:ascii="Arial" w:hAnsi="Arial" w:cs="Arial"/>
          </w:rPr>
          <w:t xml:space="preserve">-values, we retain </w:t>
        </w:r>
      </w:ins>
      <w:ins w:id="557" w:author="Tom Booker" w:date="2021-06-04T11:39:00Z">
        <w:r w:rsidR="004402E4">
          <w:rPr>
            <w:rFonts w:ascii="Arial" w:hAnsi="Arial" w:cs="Arial"/>
          </w:rPr>
          <w:t>the</w:t>
        </w:r>
      </w:ins>
      <w:ins w:id="558" w:author="Tom Booker" w:date="2021-06-04T11:22:00Z">
        <w:r w:rsidR="009601A7">
          <w:rPr>
            <w:rFonts w:ascii="Arial" w:hAnsi="Arial" w:cs="Arial"/>
          </w:rPr>
          <w:t xml:space="preserve"> </w:t>
        </w:r>
        <w:r w:rsidR="009601A7">
          <w:rPr>
            <w:rFonts w:ascii="Arial" w:hAnsi="Arial" w:cs="Arial"/>
          </w:rPr>
          <w:lastRenderedPageBreak/>
          <w:t xml:space="preserve">information contained in the rank-order of </w:t>
        </w:r>
        <w:r w:rsidR="009601A7" w:rsidRPr="009601A7">
          <w:rPr>
            <w:rFonts w:ascii="Arial" w:hAnsi="Arial" w:cs="Arial"/>
            <w:i/>
            <w:iCs/>
            <w:rPrChange w:id="559" w:author="Tom Booker" w:date="2021-06-04T11:23:00Z">
              <w:rPr>
                <w:rFonts w:ascii="Arial" w:hAnsi="Arial" w:cs="Arial"/>
              </w:rPr>
            </w:rPrChange>
          </w:rPr>
          <w:t>p</w:t>
        </w:r>
        <w:r w:rsidR="009601A7">
          <w:rPr>
            <w:rFonts w:ascii="Arial" w:hAnsi="Arial" w:cs="Arial"/>
          </w:rPr>
          <w:t xml:space="preserve">-values, but reduce the inflation of their </w:t>
        </w:r>
        <w:commentRangeStart w:id="560"/>
        <w:commentRangeStart w:id="561"/>
        <w:r w:rsidR="009601A7">
          <w:rPr>
            <w:rFonts w:ascii="Arial" w:hAnsi="Arial" w:cs="Arial"/>
          </w:rPr>
          <w:t>magnitude</w:t>
        </w:r>
        <w:commentRangeEnd w:id="560"/>
        <w:r w:rsidR="009601A7">
          <w:rPr>
            <w:rStyle w:val="CommentReference"/>
          </w:rPr>
          <w:commentReference w:id="560"/>
        </w:r>
        <w:commentRangeEnd w:id="561"/>
        <w:r w:rsidR="009601A7">
          <w:rPr>
            <w:rStyle w:val="CommentReference"/>
          </w:rPr>
          <w:commentReference w:id="561"/>
        </w:r>
        <w:r w:rsidR="009601A7">
          <w:rPr>
            <w:rFonts w:ascii="Arial" w:hAnsi="Arial" w:cs="Arial"/>
          </w:rPr>
          <w:t>, which increases the power of the test</w:t>
        </w:r>
      </w:ins>
      <w:ins w:id="562" w:author="Tom Booker" w:date="2021-06-04T11:23:00Z">
        <w:r w:rsidR="009601A7">
          <w:rPr>
            <w:rFonts w:ascii="Arial" w:hAnsi="Arial" w:cs="Arial"/>
          </w:rPr>
          <w:t xml:space="preserve"> (Figure S</w:t>
        </w:r>
      </w:ins>
      <w:ins w:id="563" w:author="Tom Booker" w:date="2021-06-04T12:36:00Z">
        <w:r w:rsidR="00460C21">
          <w:rPr>
            <w:rFonts w:ascii="Arial" w:hAnsi="Arial" w:cs="Arial"/>
          </w:rPr>
          <w:t>12</w:t>
        </w:r>
      </w:ins>
      <w:ins w:id="564" w:author="Tom Booker" w:date="2021-06-04T11:23:00Z">
        <w:r w:rsidR="009601A7">
          <w:rPr>
            <w:rFonts w:ascii="Arial" w:hAnsi="Arial" w:cs="Arial"/>
          </w:rPr>
          <w:t xml:space="preserve">). </w:t>
        </w:r>
      </w:ins>
      <w:ins w:id="565" w:author="Tom Booker" w:date="2021-06-04T11:12:00Z">
        <w:r w:rsidR="004736F7">
          <w:rPr>
            <w:rFonts w:ascii="Arial" w:hAnsi="Arial" w:cs="Arial"/>
          </w:rPr>
          <w:t>W</w:t>
        </w:r>
        <w:commentRangeStart w:id="566"/>
        <w:commentRangeStart w:id="567"/>
        <w:commentRangeStart w:id="568"/>
        <w:r w:rsidR="004736F7" w:rsidRPr="00F8653A">
          <w:rPr>
            <w:rFonts w:ascii="Arial" w:hAnsi="Arial" w:cs="Arial"/>
          </w:rPr>
          <w:t xml:space="preserve">hile the empirical </w:t>
        </w:r>
        <w:r w:rsidR="004736F7" w:rsidRPr="00F8653A">
          <w:rPr>
            <w:rFonts w:ascii="Arial" w:hAnsi="Arial" w:cs="Arial"/>
            <w:i/>
          </w:rPr>
          <w:t>p</w:t>
        </w:r>
        <w:r w:rsidR="004736F7" w:rsidRPr="00F8653A">
          <w:rPr>
            <w:rFonts w:ascii="Arial" w:hAnsi="Arial" w:cs="Arial"/>
          </w:rPr>
          <w:t>-value approach may partially and indirectly correct for false positives due to population structure genome-wi</w:t>
        </w:r>
        <w:commentRangeEnd w:id="566"/>
        <w:r w:rsidR="004736F7" w:rsidRPr="00F8653A">
          <w:rPr>
            <w:rStyle w:val="CommentReference"/>
            <w:rFonts w:ascii="Arial" w:hAnsi="Arial" w:cs="Arial"/>
          </w:rPr>
          <w:commentReference w:id="566"/>
        </w:r>
        <w:commentRangeEnd w:id="567"/>
        <w:r w:rsidR="004736F7">
          <w:rPr>
            <w:rStyle w:val="CommentReference"/>
          </w:rPr>
          <w:commentReference w:id="567"/>
        </w:r>
        <w:commentRangeEnd w:id="568"/>
        <w:r w:rsidR="004736F7">
          <w:rPr>
            <w:rStyle w:val="CommentReference"/>
          </w:rPr>
          <w:commentReference w:id="568"/>
        </w:r>
        <w:r w:rsidR="004736F7" w:rsidRPr="00F8653A">
          <w:rPr>
            <w:rFonts w:ascii="Arial" w:hAnsi="Arial" w:cs="Arial"/>
          </w:rPr>
          <w:t xml:space="preserve">de, it loses information contained in the raw </w:t>
        </w:r>
        <w:r w:rsidR="004736F7" w:rsidRPr="00F8653A">
          <w:rPr>
            <w:rFonts w:ascii="Arial" w:hAnsi="Arial" w:cs="Arial"/>
            <w:i/>
            <w:iCs/>
          </w:rPr>
          <w:t>p</w:t>
        </w:r>
        <w:r w:rsidR="004736F7" w:rsidRPr="00F8653A">
          <w:rPr>
            <w:rFonts w:ascii="Arial" w:hAnsi="Arial" w:cs="Arial"/>
          </w:rPr>
          <w:t>-value that represents the deviation of the data from the null model for our summary statistic of in</w:t>
        </w:r>
        <w:r w:rsidR="004736F7" w:rsidRPr="00BA279A">
          <w:rPr>
            <w:rFonts w:ascii="Arial" w:hAnsi="Arial" w:cs="Arial"/>
          </w:rPr>
          <w:t>terest</w:t>
        </w:r>
        <w:commentRangeStart w:id="569"/>
        <w:r w:rsidR="004736F7" w:rsidRPr="00BA279A">
          <w:rPr>
            <w:rFonts w:ascii="Arial" w:hAnsi="Arial" w:cs="Arial"/>
          </w:rPr>
          <w:t xml:space="preserve">. </w:t>
        </w:r>
        <w:r w:rsidR="004736F7" w:rsidRPr="00460C21">
          <w:rPr>
            <w:rFonts w:ascii="Arial" w:hAnsi="Arial" w:cs="Arial"/>
            <w:highlight w:val="lightGray"/>
            <w:rPrChange w:id="570" w:author="Tom Booker" w:date="2021-06-04T12:36:00Z">
              <w:rPr>
                <w:rFonts w:ascii="Arial" w:hAnsi="Arial" w:cs="Arial"/>
              </w:rPr>
            </w:rPrChange>
          </w:rPr>
          <w:t xml:space="preserve">A GEA approach that produced parametric </w:t>
        </w:r>
        <w:r w:rsidR="004736F7" w:rsidRPr="00460C21">
          <w:rPr>
            <w:rFonts w:ascii="Arial" w:hAnsi="Arial" w:cs="Arial"/>
            <w:i/>
            <w:highlight w:val="lightGray"/>
            <w:rPrChange w:id="571" w:author="Tom Booker" w:date="2021-06-04T12:36:00Z">
              <w:rPr>
                <w:rFonts w:ascii="Arial" w:hAnsi="Arial" w:cs="Arial"/>
                <w:i/>
              </w:rPr>
            </w:rPrChange>
          </w:rPr>
          <w:t>p</w:t>
        </w:r>
        <w:r w:rsidR="004736F7" w:rsidRPr="00460C21">
          <w:rPr>
            <w:rFonts w:ascii="Arial" w:hAnsi="Arial" w:cs="Arial"/>
            <w:highlight w:val="lightGray"/>
            <w:rPrChange w:id="572" w:author="Tom Booker" w:date="2021-06-04T12:36:00Z">
              <w:rPr>
                <w:rFonts w:ascii="Arial" w:hAnsi="Arial" w:cs="Arial"/>
              </w:rPr>
            </w:rPrChange>
          </w:rPr>
          <w:t>-values that was adequately controlled for population structure may provide a more powerful input statistic to the WZA.</w:t>
        </w:r>
        <w:r w:rsidR="004736F7" w:rsidRPr="00460C21">
          <w:rPr>
            <w:rFonts w:ascii="Arial" w:hAnsi="Arial" w:cs="Arial"/>
            <w:strike/>
            <w:highlight w:val="lightGray"/>
            <w:rPrChange w:id="573" w:author="Tom Booker" w:date="2021-06-04T12:36:00Z">
              <w:rPr>
                <w:rFonts w:ascii="Arial" w:hAnsi="Arial" w:cs="Arial"/>
              </w:rPr>
            </w:rPrChange>
          </w:rPr>
          <w:t xml:space="preserve"> </w:t>
        </w:r>
      </w:ins>
      <w:commentRangeEnd w:id="569"/>
      <w:ins w:id="574" w:author="Tom Booker" w:date="2021-06-04T11:37:00Z">
        <w:r w:rsidR="00734619" w:rsidRPr="00460C21">
          <w:rPr>
            <w:rStyle w:val="CommentReference"/>
            <w:highlight w:val="lightGray"/>
            <w:rPrChange w:id="575" w:author="Tom Booker" w:date="2021-06-04T12:36:00Z">
              <w:rPr>
                <w:rStyle w:val="CommentReference"/>
              </w:rPr>
            </w:rPrChange>
          </w:rPr>
          <w:commentReference w:id="569"/>
        </w:r>
      </w:ins>
    </w:p>
    <w:p w14:paraId="062F4635" w14:textId="53F96E43" w:rsidR="002216A7" w:rsidDel="008A42B7" w:rsidRDefault="0017594D" w:rsidP="00630855">
      <w:pPr>
        <w:rPr>
          <w:ins w:id="576" w:author="Samuel Yeaman" w:date="2021-06-02T11:48:00Z"/>
          <w:del w:id="577" w:author="Tom Booker" w:date="2021-06-04T11:35:00Z"/>
          <w:rFonts w:ascii="Arial" w:hAnsi="Arial" w:cs="Arial"/>
        </w:rPr>
        <w:pPrChange w:id="578" w:author="Tom Booker" w:date="2021-06-04T11:12:00Z">
          <w:pPr/>
        </w:pPrChange>
      </w:pPr>
      <w:moveToRangeStart w:id="579" w:author="Tom Booker" w:date="2021-06-04T11:13:00Z" w:name="move73697624"/>
      <w:moveTo w:id="580" w:author="Tom Booker" w:date="2021-06-04T11:13:00Z">
        <w:del w:id="581" w:author="Tom Booker" w:date="2021-06-04T11:40:00Z">
          <w:r w:rsidDel="009C21BC">
            <w:rPr>
              <w:rFonts w:ascii="Arial" w:hAnsi="Arial" w:cs="Arial"/>
            </w:rPr>
            <w:delText xml:space="preserve">Here, we avoid standard significance testing, and instead make use of an attractive quality of the distribution of p-values: SNPs in regions of the genome that contribute to adaptation tend to have extreme p-values, relative to the genome-wide distribution. By converting them to empirical p-values, we retain this information contained in the rank-order of p-values, but reduce the inflation of their </w:delText>
          </w:r>
          <w:commentRangeStart w:id="582"/>
          <w:commentRangeStart w:id="583"/>
          <w:r w:rsidDel="009C21BC">
            <w:rPr>
              <w:rFonts w:ascii="Arial" w:hAnsi="Arial" w:cs="Arial"/>
            </w:rPr>
            <w:delText>magnitude</w:delText>
          </w:r>
          <w:commentRangeEnd w:id="582"/>
          <w:r w:rsidDel="009C21BC">
            <w:rPr>
              <w:rStyle w:val="CommentReference"/>
            </w:rPr>
            <w:commentReference w:id="582"/>
          </w:r>
          <w:commentRangeEnd w:id="583"/>
          <w:r w:rsidDel="009C21BC">
            <w:rPr>
              <w:rStyle w:val="CommentReference"/>
            </w:rPr>
            <w:commentReference w:id="583"/>
          </w:r>
          <w:r w:rsidDel="009C21BC">
            <w:rPr>
              <w:rFonts w:ascii="Arial" w:hAnsi="Arial" w:cs="Arial"/>
            </w:rPr>
            <w:delText>, which increases the power of the test??? (does it?)</w:delText>
          </w:r>
        </w:del>
      </w:moveTo>
      <w:moveToRangeEnd w:id="579"/>
      <w:ins w:id="584" w:author="Samuel Yeaman" w:date="2021-06-02T11:53:00Z">
        <w:del w:id="585" w:author="Tom Booker" w:date="2021-06-04T11:34:00Z">
          <w:r w:rsidR="002216A7" w:rsidDel="008A42B7">
            <w:rPr>
              <w:rFonts w:ascii="Arial" w:hAnsi="Arial" w:cs="Arial"/>
            </w:rPr>
            <w:delText xml:space="preserve"> </w:delText>
          </w:r>
        </w:del>
      </w:ins>
      <w:moveFromRangeStart w:id="586" w:author="Tom Booker" w:date="2021-06-04T11:13:00Z" w:name="move73697624"/>
      <w:moveFrom w:id="587" w:author="Tom Booker" w:date="2021-06-04T11:13:00Z">
        <w:ins w:id="588" w:author="Samuel Yeaman" w:date="2021-06-02T11:54:00Z">
          <w:r w:rsidR="002216A7" w:rsidDel="0017594D">
            <w:rPr>
              <w:rFonts w:ascii="Arial" w:hAnsi="Arial" w:cs="Arial"/>
            </w:rPr>
            <w:t xml:space="preserve">Here, we avoid </w:t>
          </w:r>
        </w:ins>
        <w:ins w:id="589" w:author="Samuel Yeaman" w:date="2021-06-02T11:57:00Z">
          <w:r w:rsidR="002216A7" w:rsidDel="0017594D">
            <w:rPr>
              <w:rFonts w:ascii="Arial" w:hAnsi="Arial" w:cs="Arial"/>
            </w:rPr>
            <w:t xml:space="preserve">standard </w:t>
          </w:r>
        </w:ins>
        <w:ins w:id="590" w:author="Samuel Yeaman" w:date="2021-06-02T11:54:00Z">
          <w:r w:rsidR="002216A7" w:rsidDel="0017594D">
            <w:rPr>
              <w:rFonts w:ascii="Arial" w:hAnsi="Arial" w:cs="Arial"/>
            </w:rPr>
            <w:t xml:space="preserve">significance testing, and instead make use of an attractive quality of the distribution of p-values: SNPs in regions of the genome that contribute to adaptation tend to have extreme p-values, relative to the </w:t>
          </w:r>
        </w:ins>
        <w:ins w:id="591" w:author="Samuel Yeaman" w:date="2021-06-02T11:55:00Z">
          <w:r w:rsidR="002216A7" w:rsidDel="0017594D">
            <w:rPr>
              <w:rFonts w:ascii="Arial" w:hAnsi="Arial" w:cs="Arial"/>
            </w:rPr>
            <w:t xml:space="preserve">genome-wide distribution. By converting </w:t>
          </w:r>
        </w:ins>
        <w:ins w:id="592" w:author="Samuel Yeaman" w:date="2021-06-02T11:58:00Z">
          <w:r w:rsidR="002216A7" w:rsidDel="0017594D">
            <w:rPr>
              <w:rFonts w:ascii="Arial" w:hAnsi="Arial" w:cs="Arial"/>
            </w:rPr>
            <w:t xml:space="preserve">them </w:t>
          </w:r>
        </w:ins>
        <w:ins w:id="593" w:author="Samuel Yeaman" w:date="2021-06-02T11:55:00Z">
          <w:r w:rsidR="002216A7" w:rsidDel="0017594D">
            <w:rPr>
              <w:rFonts w:ascii="Arial" w:hAnsi="Arial" w:cs="Arial"/>
            </w:rPr>
            <w:t>to empirical p-values, we retain th</w:t>
          </w:r>
        </w:ins>
        <w:ins w:id="594" w:author="Samuel Yeaman" w:date="2021-06-02T11:56:00Z">
          <w:r w:rsidR="002216A7" w:rsidDel="0017594D">
            <w:rPr>
              <w:rFonts w:ascii="Arial" w:hAnsi="Arial" w:cs="Arial"/>
            </w:rPr>
            <w:t>is</w:t>
          </w:r>
        </w:ins>
        <w:ins w:id="595" w:author="Samuel Yeaman" w:date="2021-06-02T11:55:00Z">
          <w:r w:rsidR="002216A7" w:rsidDel="0017594D">
            <w:rPr>
              <w:rFonts w:ascii="Arial" w:hAnsi="Arial" w:cs="Arial"/>
            </w:rPr>
            <w:t xml:space="preserve"> information contained in the rank</w:t>
          </w:r>
        </w:ins>
        <w:ins w:id="596" w:author="Samuel Yeaman" w:date="2021-06-02T11:56:00Z">
          <w:r w:rsidR="002216A7" w:rsidDel="0017594D">
            <w:rPr>
              <w:rFonts w:ascii="Arial" w:hAnsi="Arial" w:cs="Arial"/>
            </w:rPr>
            <w:t>-order</w:t>
          </w:r>
        </w:ins>
        <w:ins w:id="597" w:author="Samuel Yeaman" w:date="2021-06-02T11:59:00Z">
          <w:r w:rsidR="002216A7" w:rsidDel="0017594D">
            <w:rPr>
              <w:rFonts w:ascii="Arial" w:hAnsi="Arial" w:cs="Arial"/>
            </w:rPr>
            <w:t xml:space="preserve"> of p-values</w:t>
          </w:r>
        </w:ins>
        <w:ins w:id="598" w:author="Samuel Yeaman" w:date="2021-06-02T11:57:00Z">
          <w:r w:rsidR="002216A7" w:rsidDel="0017594D">
            <w:rPr>
              <w:rFonts w:ascii="Arial" w:hAnsi="Arial" w:cs="Arial"/>
            </w:rPr>
            <w:t xml:space="preserve">, but reduce the </w:t>
          </w:r>
        </w:ins>
        <w:ins w:id="599" w:author="Samuel Yeaman" w:date="2021-06-02T11:58:00Z">
          <w:r w:rsidR="002216A7" w:rsidDel="0017594D">
            <w:rPr>
              <w:rFonts w:ascii="Arial" w:hAnsi="Arial" w:cs="Arial"/>
            </w:rPr>
            <w:t>inflation of t</w:t>
          </w:r>
        </w:ins>
        <w:ins w:id="600" w:author="Samuel Yeaman" w:date="2021-06-02T11:59:00Z">
          <w:r w:rsidR="002216A7" w:rsidDel="0017594D">
            <w:rPr>
              <w:rFonts w:ascii="Arial" w:hAnsi="Arial" w:cs="Arial"/>
            </w:rPr>
            <w:t xml:space="preserve">heir </w:t>
          </w:r>
          <w:commentRangeStart w:id="601"/>
          <w:commentRangeStart w:id="602"/>
          <w:r w:rsidR="002216A7" w:rsidDel="0017594D">
            <w:rPr>
              <w:rFonts w:ascii="Arial" w:hAnsi="Arial" w:cs="Arial"/>
            </w:rPr>
            <w:t>magnitude</w:t>
          </w:r>
        </w:ins>
        <w:commentRangeEnd w:id="601"/>
        <w:ins w:id="603" w:author="Samuel Yeaman" w:date="2021-06-02T12:00:00Z">
          <w:r w:rsidR="002216A7" w:rsidDel="0017594D">
            <w:rPr>
              <w:rStyle w:val="CommentReference"/>
            </w:rPr>
            <w:commentReference w:id="601"/>
          </w:r>
        </w:ins>
        <w:commentRangeEnd w:id="602"/>
        <w:r w:rsidR="008D4166" w:rsidDel="0017594D">
          <w:rPr>
            <w:rStyle w:val="CommentReference"/>
          </w:rPr>
          <w:commentReference w:id="602"/>
        </w:r>
        <w:ins w:id="604" w:author="Samuel Yeaman" w:date="2021-06-02T12:06:00Z">
          <w:r w:rsidR="002216A7" w:rsidDel="0017594D">
            <w:rPr>
              <w:rFonts w:ascii="Arial" w:hAnsi="Arial" w:cs="Arial"/>
            </w:rPr>
            <w:t>, which increases the power o</w:t>
          </w:r>
        </w:ins>
        <w:ins w:id="605" w:author="Samuel Yeaman" w:date="2021-06-02T12:07:00Z">
          <w:r w:rsidR="002216A7" w:rsidDel="0017594D">
            <w:rPr>
              <w:rFonts w:ascii="Arial" w:hAnsi="Arial" w:cs="Arial"/>
            </w:rPr>
            <w:t>f the test??? (does it?)</w:t>
          </w:r>
        </w:ins>
        <w:ins w:id="606" w:author="Samuel Yeaman" w:date="2021-06-02T11:59:00Z">
          <w:del w:id="607" w:author="Tom Booker" w:date="2021-06-04T11:35:00Z">
            <w:r w:rsidR="002216A7" w:rsidDel="008A42B7">
              <w:rPr>
                <w:rFonts w:ascii="Arial" w:hAnsi="Arial" w:cs="Arial"/>
              </w:rPr>
              <w:delText xml:space="preserve"> </w:delText>
            </w:r>
          </w:del>
        </w:ins>
      </w:moveFrom>
      <w:moveFromRangeEnd w:id="586"/>
    </w:p>
    <w:p w14:paraId="7DB585DB" w14:textId="5AC07AC7" w:rsidR="002216A7" w:rsidDel="009C21BC" w:rsidRDefault="002216A7" w:rsidP="00AD68E8">
      <w:pPr>
        <w:rPr>
          <w:ins w:id="608" w:author="Samuel Yeaman" w:date="2021-06-02T11:45:00Z"/>
          <w:del w:id="609" w:author="Tom Booker" w:date="2021-06-04T11:40:00Z"/>
          <w:rFonts w:ascii="Arial" w:hAnsi="Arial" w:cs="Arial"/>
        </w:rPr>
      </w:pPr>
    </w:p>
    <w:p w14:paraId="01510A02" w14:textId="00CF9AF7" w:rsidR="00276073" w:rsidRPr="00F8653A" w:rsidDel="0017594D" w:rsidRDefault="00FE190B" w:rsidP="00AD68E8">
      <w:pPr>
        <w:rPr>
          <w:del w:id="610" w:author="Tom Booker" w:date="2021-06-04T11:13:00Z"/>
          <w:rFonts w:ascii="Arial" w:hAnsi="Arial" w:cs="Arial"/>
        </w:rPr>
      </w:pPr>
      <w:del w:id="611" w:author="Tom Booker" w:date="2021-06-04T11:13:00Z">
        <w:r w:rsidDel="0017594D">
          <w:rPr>
            <w:rFonts w:ascii="Arial" w:hAnsi="Arial" w:cs="Arial"/>
          </w:rPr>
          <w:delText>T</w:delText>
        </w:r>
        <w:r w:rsidR="004D7E9B" w:rsidDel="0017594D">
          <w:rPr>
            <w:rFonts w:ascii="Arial" w:hAnsi="Arial" w:cs="Arial"/>
          </w:rPr>
          <w:delText>he WZA</w:delText>
        </w:r>
        <w:r w:rsidR="004D7E9B" w:rsidDel="0017594D">
          <w:rPr>
            <w:rFonts w:ascii="Cambria Math" w:hAnsi="Cambria Math" w:cs="Arial"/>
          </w:rPr>
          <w:delText>𝜏</w:delText>
        </w:r>
        <w:r w:rsidR="004D7E9B" w:rsidDel="0017594D">
          <w:rPr>
            <w:rFonts w:ascii="Arial" w:hAnsi="Arial" w:cs="Arial"/>
          </w:rPr>
          <w:delText xml:space="preserve"> method that we </w:delText>
        </w:r>
        <w:r w:rsidR="0094580F" w:rsidDel="0017594D">
          <w:rPr>
            <w:rFonts w:ascii="Arial" w:hAnsi="Arial" w:cs="Arial"/>
          </w:rPr>
          <w:delText>developed</w:delText>
        </w:r>
        <w:r w:rsidR="004D7E9B" w:rsidDel="0017594D">
          <w:rPr>
            <w:rFonts w:ascii="Arial" w:hAnsi="Arial" w:cs="Arial"/>
          </w:rPr>
          <w:delText xml:space="preserve"> in this study ma</w:delText>
        </w:r>
        <w:r w:rsidR="0094580F" w:rsidDel="0017594D">
          <w:rPr>
            <w:rFonts w:ascii="Arial" w:hAnsi="Arial" w:cs="Arial"/>
          </w:rPr>
          <w:delText xml:space="preserve">kes </w:delText>
        </w:r>
        <w:r w:rsidR="004D7E9B" w:rsidDel="0017594D">
          <w:rPr>
            <w:rFonts w:ascii="Arial" w:hAnsi="Arial" w:cs="Arial"/>
          </w:rPr>
          <w:delText xml:space="preserve">use of empirical </w:delText>
        </w:r>
        <w:r w:rsidR="004D7E9B" w:rsidDel="0017594D">
          <w:rPr>
            <w:rFonts w:ascii="Arial" w:hAnsi="Arial" w:cs="Arial"/>
            <w:i/>
            <w:iCs/>
          </w:rPr>
          <w:delText>p-</w:delText>
        </w:r>
        <w:r w:rsidR="004D7E9B" w:rsidDel="0017594D">
          <w:rPr>
            <w:rFonts w:ascii="Arial" w:hAnsi="Arial" w:cs="Arial"/>
          </w:rPr>
          <w:delText xml:space="preserve">values </w:delText>
        </w:r>
        <w:r w:rsidR="001A1CF3" w:rsidDel="0017594D">
          <w:rPr>
            <w:rFonts w:ascii="Arial" w:hAnsi="Arial" w:cs="Arial"/>
          </w:rPr>
          <w:delText xml:space="preserve">calculated from the genome-wide distribution of parametric </w:delText>
        </w:r>
        <w:r w:rsidR="001A1CF3" w:rsidDel="0017594D">
          <w:rPr>
            <w:rFonts w:ascii="Arial" w:hAnsi="Arial" w:cs="Arial"/>
            <w:i/>
            <w:iCs/>
          </w:rPr>
          <w:delText>p-</w:delText>
        </w:r>
        <w:r w:rsidR="001A1CF3" w:rsidDel="0017594D">
          <w:rPr>
            <w:rFonts w:ascii="Arial" w:hAnsi="Arial" w:cs="Arial"/>
          </w:rPr>
          <w:delText xml:space="preserve">values from Kendall’s </w:delText>
        </w:r>
        <w:r w:rsidR="001A1CF3" w:rsidDel="0017594D">
          <w:rPr>
            <w:rFonts w:ascii="Cambria Math" w:hAnsi="Cambria Math" w:cs="Arial"/>
          </w:rPr>
          <w:delText>𝜏.</w:delText>
        </w:r>
        <w:r w:rsidR="001A1CF3" w:rsidDel="0017594D">
          <w:rPr>
            <w:rFonts w:ascii="Arial" w:hAnsi="Arial" w:cs="Arial"/>
          </w:rPr>
          <w:delText xml:space="preserve"> W</w:delText>
        </w:r>
        <w:commentRangeStart w:id="612"/>
        <w:commentRangeStart w:id="613"/>
        <w:commentRangeStart w:id="614"/>
        <w:r w:rsidR="0032250D" w:rsidRPr="00F8653A" w:rsidDel="0017594D">
          <w:rPr>
            <w:rFonts w:ascii="Arial" w:hAnsi="Arial" w:cs="Arial"/>
          </w:rPr>
          <w:delText xml:space="preserve">hile the empirical </w:delText>
        </w:r>
        <w:r w:rsidR="0032250D" w:rsidRPr="00F8653A" w:rsidDel="0017594D">
          <w:rPr>
            <w:rFonts w:ascii="Arial" w:hAnsi="Arial" w:cs="Arial"/>
            <w:i/>
          </w:rPr>
          <w:delText>p</w:delText>
        </w:r>
        <w:r w:rsidR="0032250D" w:rsidRPr="00F8653A" w:rsidDel="0017594D">
          <w:rPr>
            <w:rFonts w:ascii="Arial" w:hAnsi="Arial" w:cs="Arial"/>
          </w:rPr>
          <w:delText xml:space="preserve">-value approach </w:delText>
        </w:r>
        <w:r w:rsidR="00690850" w:rsidRPr="00F8653A" w:rsidDel="0017594D">
          <w:rPr>
            <w:rFonts w:ascii="Arial" w:hAnsi="Arial" w:cs="Arial"/>
          </w:rPr>
          <w:delText xml:space="preserve">may partially and indirectly </w:delText>
        </w:r>
        <w:r w:rsidR="0032250D" w:rsidRPr="00F8653A" w:rsidDel="0017594D">
          <w:rPr>
            <w:rFonts w:ascii="Arial" w:hAnsi="Arial" w:cs="Arial"/>
          </w:rPr>
          <w:delText>correct for false positives due to population structure genome-wi</w:delText>
        </w:r>
        <w:commentRangeEnd w:id="612"/>
        <w:r w:rsidR="004D5C58" w:rsidRPr="00F8653A" w:rsidDel="0017594D">
          <w:rPr>
            <w:rStyle w:val="CommentReference"/>
            <w:rFonts w:ascii="Arial" w:hAnsi="Arial" w:cs="Arial"/>
          </w:rPr>
          <w:commentReference w:id="612"/>
        </w:r>
        <w:commentRangeEnd w:id="613"/>
        <w:r w:rsidR="00727A62" w:rsidDel="0017594D">
          <w:rPr>
            <w:rStyle w:val="CommentReference"/>
          </w:rPr>
          <w:commentReference w:id="613"/>
        </w:r>
        <w:commentRangeEnd w:id="614"/>
        <w:r w:rsidR="00773D4F" w:rsidDel="0017594D">
          <w:rPr>
            <w:rStyle w:val="CommentReference"/>
          </w:rPr>
          <w:commentReference w:id="614"/>
        </w:r>
        <w:r w:rsidR="0032250D" w:rsidRPr="00F8653A" w:rsidDel="0017594D">
          <w:rPr>
            <w:rFonts w:ascii="Arial" w:hAnsi="Arial" w:cs="Arial"/>
          </w:rPr>
          <w:delText xml:space="preserve">de, it </w:delText>
        </w:r>
        <w:r w:rsidR="00690850" w:rsidRPr="00F8653A" w:rsidDel="0017594D">
          <w:rPr>
            <w:rFonts w:ascii="Arial" w:hAnsi="Arial" w:cs="Arial"/>
          </w:rPr>
          <w:delText xml:space="preserve">loses information contained in the raw </w:delText>
        </w:r>
        <w:r w:rsidR="00690850" w:rsidRPr="00F8653A" w:rsidDel="0017594D">
          <w:rPr>
            <w:rFonts w:ascii="Arial" w:hAnsi="Arial" w:cs="Arial"/>
            <w:i/>
            <w:iCs/>
          </w:rPr>
          <w:delText>p</w:delText>
        </w:r>
        <w:r w:rsidR="00690850" w:rsidRPr="00F8653A" w:rsidDel="0017594D">
          <w:rPr>
            <w:rFonts w:ascii="Arial" w:hAnsi="Arial" w:cs="Arial"/>
          </w:rPr>
          <w:delText>-value that represents the deviation of the data from</w:delText>
        </w:r>
        <w:r w:rsidR="0032250D" w:rsidRPr="00F8653A" w:rsidDel="0017594D">
          <w:rPr>
            <w:rFonts w:ascii="Arial" w:hAnsi="Arial" w:cs="Arial"/>
          </w:rPr>
          <w:delText xml:space="preserve"> the null model for our summary statistic of interest. A GEA approach that produced parametric </w:delText>
        </w:r>
        <w:r w:rsidR="0032250D" w:rsidRPr="00F8653A" w:rsidDel="0017594D">
          <w:rPr>
            <w:rFonts w:ascii="Arial" w:hAnsi="Arial" w:cs="Arial"/>
            <w:i/>
          </w:rPr>
          <w:delText>p</w:delText>
        </w:r>
        <w:r w:rsidR="0032250D" w:rsidRPr="00F8653A" w:rsidDel="0017594D">
          <w:rPr>
            <w:rFonts w:ascii="Arial" w:hAnsi="Arial" w:cs="Arial"/>
          </w:rPr>
          <w:delText xml:space="preserve">-values that was adequately controlled for population structure may provide a more powerful input statistic to the WZA. </w:delText>
        </w:r>
        <w:commentRangeStart w:id="615"/>
        <w:commentRangeStart w:id="616"/>
        <w:commentRangeStart w:id="617"/>
        <w:r w:rsidR="0032250D" w:rsidRPr="00F8653A" w:rsidDel="0017594D">
          <w:rPr>
            <w:rFonts w:ascii="Arial" w:hAnsi="Arial" w:cs="Arial"/>
          </w:rPr>
          <w:delText>Alternatively, with the advent of methods for reconstructing ancestral recombination graphs from population genomic data (Hejase</w:delText>
        </w:r>
        <w:r w:rsidR="00C7504C" w:rsidDel="0017594D">
          <w:rPr>
            <w:rFonts w:ascii="Arial" w:hAnsi="Arial" w:cs="Arial"/>
          </w:rPr>
          <w:delText xml:space="preserve"> et al.</w:delText>
        </w:r>
        <w:r w:rsidR="0032250D" w:rsidRPr="00F8653A" w:rsidDel="0017594D">
          <w:rPr>
            <w:rFonts w:ascii="Arial" w:hAnsi="Arial" w:cs="Arial"/>
          </w:rPr>
          <w:delText xml:space="preserve"> 2020), perhaps a GEA method could be developed that explicitly </w:delText>
        </w:r>
        <w:r w:rsidR="00FE13FA" w:rsidRPr="00F8653A" w:rsidDel="0017594D">
          <w:rPr>
            <w:rFonts w:ascii="Arial" w:hAnsi="Arial" w:cs="Arial"/>
          </w:rPr>
          <w:delText xml:space="preserve">analyzes </w:delText>
        </w:r>
        <w:r w:rsidR="0032250D" w:rsidRPr="00F8653A" w:rsidDel="0017594D">
          <w:rPr>
            <w:rFonts w:ascii="Arial" w:hAnsi="Arial" w:cs="Arial"/>
          </w:rPr>
          <w:delText>inferred genealogies rather than individual markers in a manner similar to regression of phenotypes on genealogies proposed by Ralph</w:delText>
        </w:r>
        <w:r w:rsidR="00FE13FA" w:rsidRPr="00F8653A" w:rsidDel="0017594D">
          <w:rPr>
            <w:rFonts w:ascii="Arial" w:hAnsi="Arial" w:cs="Arial"/>
          </w:rPr>
          <w:delText xml:space="preserve"> et al. (</w:delText>
        </w:r>
        <w:r w:rsidR="0032250D" w:rsidRPr="00F8653A" w:rsidDel="0017594D">
          <w:rPr>
            <w:rFonts w:ascii="Arial" w:hAnsi="Arial" w:cs="Arial"/>
          </w:rPr>
          <w:delText xml:space="preserve">2020). Such a method would require </w:delText>
        </w:r>
        <w:r w:rsidR="00AC277B" w:rsidDel="0017594D">
          <w:rPr>
            <w:rFonts w:ascii="Arial" w:hAnsi="Arial" w:cs="Arial"/>
          </w:rPr>
          <w:delText xml:space="preserve">large numbers of individuals with </w:delText>
        </w:r>
        <w:r w:rsidR="0032250D" w:rsidRPr="00F8653A" w:rsidDel="0017594D">
          <w:rPr>
            <w:rFonts w:ascii="Arial" w:hAnsi="Arial" w:cs="Arial"/>
          </w:rPr>
          <w:delText>phased genome sequenc</w:delText>
        </w:r>
        <w:r w:rsidR="00FE51FB" w:rsidDel="0017594D">
          <w:rPr>
            <w:rFonts w:ascii="Arial" w:hAnsi="Arial" w:cs="Arial"/>
          </w:rPr>
          <w:delText>e</w:delText>
        </w:r>
        <w:r w:rsidR="00581C1D" w:rsidDel="0017594D">
          <w:rPr>
            <w:rFonts w:ascii="Arial" w:hAnsi="Arial" w:cs="Arial"/>
          </w:rPr>
          <w:delText>s</w:delText>
        </w:r>
        <w:r w:rsidR="0032250D" w:rsidRPr="00F8653A" w:rsidDel="0017594D">
          <w:rPr>
            <w:rFonts w:ascii="Arial" w:hAnsi="Arial" w:cs="Arial"/>
          </w:rPr>
          <w:delText xml:space="preserve">, </w:delText>
        </w:r>
        <w:r w:rsidR="00844BF0" w:rsidDel="0017594D">
          <w:rPr>
            <w:rFonts w:ascii="Arial" w:hAnsi="Arial" w:cs="Arial"/>
          </w:rPr>
          <w:delText xml:space="preserve">which </w:delText>
        </w:r>
        <w:r w:rsidR="0032250D" w:rsidRPr="00F8653A" w:rsidDel="0017594D">
          <w:rPr>
            <w:rFonts w:ascii="Arial" w:hAnsi="Arial" w:cs="Arial"/>
          </w:rPr>
          <w:delText>may now be feasible given recent technological advances (</w:delText>
        </w:r>
        <w:r w:rsidR="002C04C2" w:rsidDel="0017594D">
          <w:rPr>
            <w:rFonts w:ascii="Arial" w:hAnsi="Arial" w:cs="Arial"/>
          </w:rPr>
          <w:delText>Meier et al. 2021)</w:delText>
        </w:r>
        <w:r w:rsidR="009A73E9" w:rsidDel="0017594D">
          <w:rPr>
            <w:rFonts w:ascii="Arial" w:hAnsi="Arial" w:cs="Arial"/>
          </w:rPr>
          <w:delText>.</w:delText>
        </w:r>
        <w:commentRangeEnd w:id="615"/>
        <w:r w:rsidR="00C7504C" w:rsidDel="0017594D">
          <w:rPr>
            <w:rStyle w:val="CommentReference"/>
          </w:rPr>
          <w:commentReference w:id="615"/>
        </w:r>
        <w:commentRangeEnd w:id="616"/>
        <w:r w:rsidR="00403EE6" w:rsidDel="0017594D">
          <w:rPr>
            <w:rStyle w:val="CommentReference"/>
          </w:rPr>
          <w:commentReference w:id="616"/>
        </w:r>
        <w:commentRangeEnd w:id="617"/>
        <w:r w:rsidR="002216A7" w:rsidDel="0017594D">
          <w:rPr>
            <w:rStyle w:val="CommentReference"/>
          </w:rPr>
          <w:commentReference w:id="617"/>
        </w:r>
      </w:del>
    </w:p>
    <w:p w14:paraId="2C97754F" w14:textId="2EED18E5" w:rsidR="008A42B7" w:rsidRDefault="00FA34AD" w:rsidP="008A42B7">
      <w:pPr>
        <w:rPr>
          <w:ins w:id="618" w:author="Tom Booker" w:date="2021-06-04T11:34:00Z"/>
          <w:rFonts w:ascii="Arial" w:hAnsi="Arial" w:cs="Arial"/>
        </w:rPr>
      </w:pPr>
      <w:r>
        <w:rPr>
          <w:rFonts w:ascii="Arial" w:hAnsi="Arial" w:cs="Arial"/>
        </w:rPr>
        <w:t>Perhaps more striking was how underpowered the</w:t>
      </w:r>
      <w:r w:rsidR="00C7504C">
        <w:rPr>
          <w:rFonts w:ascii="Arial" w:hAnsi="Arial" w:cs="Arial"/>
        </w:rPr>
        <w:t>se</w:t>
      </w:r>
      <w:r>
        <w:rPr>
          <w:rFonts w:ascii="Arial" w:hAnsi="Arial" w:cs="Arial"/>
        </w:rPr>
        <w:t xml:space="preserve"> GEA methods </w:t>
      </w:r>
      <w:r w:rsidR="00E93A7C">
        <w:rPr>
          <w:rFonts w:ascii="Arial" w:hAnsi="Arial" w:cs="Arial"/>
        </w:rPr>
        <w:t xml:space="preserve">were at identifying the genes involved in local adaptation. </w:t>
      </w:r>
      <w:r w:rsidR="007014FC">
        <w:rPr>
          <w:rFonts w:ascii="Arial" w:hAnsi="Arial" w:cs="Arial"/>
        </w:rPr>
        <w:t xml:space="preserve">In our simulations, around 6 locally adaptive genes established in each replicate in each of the cases we tested. </w:t>
      </w:r>
      <w:r w:rsidR="00D41916">
        <w:rPr>
          <w:rFonts w:ascii="Arial" w:hAnsi="Arial" w:cs="Arial"/>
        </w:rPr>
        <w:t xml:space="preserve">When analyzing </w:t>
      </w:r>
      <w:r w:rsidR="000B3467">
        <w:rPr>
          <w:rFonts w:ascii="Arial" w:hAnsi="Arial" w:cs="Arial"/>
        </w:rPr>
        <w:t xml:space="preserve">our simulations, </w:t>
      </w:r>
      <w:r w:rsidR="00D41916">
        <w:rPr>
          <w:rFonts w:ascii="Arial" w:hAnsi="Arial" w:cs="Arial"/>
        </w:rPr>
        <w:t>we examined the true positives present in the top 1, 2, 3,</w:t>
      </w:r>
      <w:r w:rsidR="00B90862">
        <w:rPr>
          <w:rFonts w:ascii="Arial" w:hAnsi="Arial" w:cs="Arial"/>
        </w:rPr>
        <w:t xml:space="preserve"> </w:t>
      </w:r>
      <w:r w:rsidR="00D41916">
        <w:rPr>
          <w:rFonts w:ascii="Arial" w:hAnsi="Arial" w:cs="Arial"/>
        </w:rPr>
        <w:t xml:space="preserve">…, 50 genes, but in most cases, the proportion of all </w:t>
      </w:r>
      <w:r w:rsidR="009546A6">
        <w:rPr>
          <w:rFonts w:ascii="Arial" w:hAnsi="Arial" w:cs="Arial"/>
        </w:rPr>
        <w:t xml:space="preserve">true </w:t>
      </w:r>
      <w:r w:rsidR="00D41916">
        <w:rPr>
          <w:rFonts w:ascii="Arial" w:hAnsi="Arial" w:cs="Arial"/>
        </w:rPr>
        <w:t>positives identified</w:t>
      </w:r>
      <w:r w:rsidR="00D162FF">
        <w:rPr>
          <w:rFonts w:ascii="Arial" w:hAnsi="Arial" w:cs="Arial"/>
        </w:rPr>
        <w:t xml:space="preserve"> did not reach</w:t>
      </w:r>
      <w:r w:rsidR="00D41916">
        <w:rPr>
          <w:rFonts w:ascii="Arial" w:hAnsi="Arial" w:cs="Arial"/>
        </w:rPr>
        <w:t xml:space="preserve"> 1.0</w:t>
      </w:r>
      <w:r w:rsidR="00D162FF">
        <w:rPr>
          <w:rFonts w:ascii="Arial" w:hAnsi="Arial" w:cs="Arial"/>
        </w:rPr>
        <w:t xml:space="preserve"> (Figures 3-5)</w:t>
      </w:r>
      <w:r w:rsidR="006144A0">
        <w:rPr>
          <w:rFonts w:ascii="Arial" w:hAnsi="Arial" w:cs="Arial"/>
        </w:rPr>
        <w:t>, indicating high false discovery rates</w:t>
      </w:r>
      <w:r w:rsidR="00D41916">
        <w:rPr>
          <w:rFonts w:ascii="Arial" w:hAnsi="Arial" w:cs="Arial"/>
        </w:rPr>
        <w:t xml:space="preserve">. </w:t>
      </w:r>
      <w:r w:rsidR="009546A6">
        <w:rPr>
          <w:rFonts w:ascii="Arial" w:hAnsi="Arial" w:cs="Arial"/>
        </w:rPr>
        <w:t>Each simulation replicate included 1,000 genes, so the top 50 represents the 95</w:t>
      </w:r>
      <w:r w:rsidR="009546A6" w:rsidRPr="009546A6">
        <w:rPr>
          <w:rFonts w:ascii="Arial" w:hAnsi="Arial" w:cs="Arial"/>
          <w:vertAlign w:val="superscript"/>
        </w:rPr>
        <w:t>th</w:t>
      </w:r>
      <w:r w:rsidR="009546A6">
        <w:rPr>
          <w:rFonts w:ascii="Arial" w:hAnsi="Arial" w:cs="Arial"/>
        </w:rPr>
        <w:t xml:space="preserve"> percentile of the genome-wide distribution</w:t>
      </w:r>
      <w:r w:rsidR="002460EA">
        <w:rPr>
          <w:rFonts w:ascii="Arial" w:hAnsi="Arial" w:cs="Arial"/>
        </w:rPr>
        <w:t>.</w:t>
      </w:r>
      <w:r w:rsidR="004A0F63">
        <w:rPr>
          <w:rFonts w:ascii="Arial" w:hAnsi="Arial" w:cs="Arial"/>
        </w:rPr>
        <w:t xml:space="preserve"> </w:t>
      </w:r>
      <w:r w:rsidR="00BA57CD">
        <w:rPr>
          <w:rFonts w:ascii="Arial" w:hAnsi="Arial" w:cs="Arial"/>
        </w:rPr>
        <w:t xml:space="preserve">Examining the upper percentiles of the empirical distribution of GEA scores is an approach taken in empirical analyses </w:t>
      </w:r>
      <w:r w:rsidR="004A0F63">
        <w:rPr>
          <w:rFonts w:ascii="Arial" w:hAnsi="Arial" w:cs="Arial"/>
        </w:rPr>
        <w:t>(</w:t>
      </w:r>
      <w:ins w:id="619" w:author="Tom Booker" w:date="2021-06-04T12:49:00Z">
        <w:r w:rsidR="00861B9B">
          <w:rPr>
            <w:rFonts w:ascii="Arial" w:hAnsi="Arial" w:cs="Arial"/>
          </w:rPr>
          <w:t xml:space="preserve">e.g. </w:t>
        </w:r>
      </w:ins>
      <w:del w:id="620" w:author="Tom Booker" w:date="2021-06-04T12:48:00Z">
        <w:r w:rsidR="004A0F63" w:rsidDel="00861B9B">
          <w:rPr>
            <w:rFonts w:ascii="Arial" w:hAnsi="Arial" w:cs="Arial"/>
          </w:rPr>
          <w:delText>REFS</w:delText>
        </w:r>
      </w:del>
      <w:ins w:id="621" w:author="Tom Booker" w:date="2021-06-04T12:48:00Z">
        <w:r w:rsidR="00861B9B">
          <w:rPr>
            <w:rFonts w:ascii="Arial" w:hAnsi="Arial" w:cs="Arial"/>
          </w:rPr>
          <w:t xml:space="preserve">Shi et al. 2021; </w:t>
        </w:r>
      </w:ins>
      <w:ins w:id="622" w:author="Tom Booker" w:date="2021-06-04T12:49:00Z">
        <w:r w:rsidR="00861B9B">
          <w:rPr>
            <w:rFonts w:ascii="Arial" w:hAnsi="Arial" w:cs="Arial"/>
          </w:rPr>
          <w:t>Leigh et al. 2021</w:t>
        </w:r>
      </w:ins>
      <w:r w:rsidR="004A0F63">
        <w:rPr>
          <w:rFonts w:ascii="Arial" w:hAnsi="Arial" w:cs="Arial"/>
        </w:rPr>
        <w:t>)</w:t>
      </w:r>
      <w:r w:rsidR="00BE445F">
        <w:rPr>
          <w:rFonts w:ascii="Arial" w:hAnsi="Arial" w:cs="Arial"/>
        </w:rPr>
        <w:t>,</w:t>
      </w:r>
      <w:r w:rsidR="00B90862">
        <w:rPr>
          <w:rFonts w:ascii="Arial" w:hAnsi="Arial" w:cs="Arial"/>
        </w:rPr>
        <w:t xml:space="preserve"> </w:t>
      </w:r>
      <w:commentRangeStart w:id="623"/>
      <w:commentRangeStart w:id="624"/>
      <w:r w:rsidR="00B90862">
        <w:rPr>
          <w:rFonts w:ascii="Arial" w:hAnsi="Arial" w:cs="Arial"/>
        </w:rPr>
        <w:t>though</w:t>
      </w:r>
      <w:r w:rsidR="00BE445F">
        <w:rPr>
          <w:rFonts w:ascii="Arial" w:hAnsi="Arial" w:cs="Arial"/>
        </w:rPr>
        <w:t xml:space="preserve"> it woul</w:t>
      </w:r>
      <w:r w:rsidR="00D56439">
        <w:rPr>
          <w:rFonts w:ascii="Arial" w:hAnsi="Arial" w:cs="Arial"/>
        </w:rPr>
        <w:t>d</w:t>
      </w:r>
      <w:r w:rsidR="00BE445F">
        <w:rPr>
          <w:rFonts w:ascii="Arial" w:hAnsi="Arial" w:cs="Arial"/>
        </w:rPr>
        <w:t xml:space="preserve"> </w:t>
      </w:r>
      <w:r w:rsidR="00DB4157">
        <w:rPr>
          <w:rFonts w:ascii="Arial" w:hAnsi="Arial" w:cs="Arial"/>
        </w:rPr>
        <w:t xml:space="preserve">perhaps </w:t>
      </w:r>
      <w:r w:rsidR="00BE445F">
        <w:rPr>
          <w:rFonts w:ascii="Arial" w:hAnsi="Arial" w:cs="Arial"/>
        </w:rPr>
        <w:t xml:space="preserve">be preferable to have </w:t>
      </w:r>
      <w:r w:rsidR="00A1798A">
        <w:rPr>
          <w:rFonts w:ascii="Arial" w:hAnsi="Arial" w:cs="Arial"/>
        </w:rPr>
        <w:t xml:space="preserve">a threshold that was </w:t>
      </w:r>
      <w:r w:rsidR="006144A0">
        <w:rPr>
          <w:rFonts w:ascii="Arial" w:hAnsi="Arial" w:cs="Arial"/>
        </w:rPr>
        <w:t xml:space="preserve">applied to </w:t>
      </w:r>
      <w:r w:rsidR="0057560F">
        <w:rPr>
          <w:rFonts w:ascii="Arial" w:hAnsi="Arial" w:cs="Arial"/>
        </w:rPr>
        <w:t>an appropriate</w:t>
      </w:r>
      <w:r w:rsidR="00225592">
        <w:rPr>
          <w:rFonts w:ascii="Arial" w:hAnsi="Arial" w:cs="Arial"/>
        </w:rPr>
        <w:t xml:space="preserve"> null</w:t>
      </w:r>
      <w:r w:rsidR="00A1798A">
        <w:rPr>
          <w:rFonts w:ascii="Arial" w:hAnsi="Arial" w:cs="Arial"/>
        </w:rPr>
        <w:t xml:space="preserve"> distribution. </w:t>
      </w:r>
      <w:commentRangeEnd w:id="623"/>
      <w:r w:rsidR="002216A7">
        <w:rPr>
          <w:rStyle w:val="CommentReference"/>
        </w:rPr>
        <w:commentReference w:id="623"/>
      </w:r>
      <w:commentRangeEnd w:id="624"/>
      <w:r w:rsidR="0057560F">
        <w:rPr>
          <w:rStyle w:val="CommentReference"/>
        </w:rPr>
        <w:commentReference w:id="624"/>
      </w:r>
      <w:r w:rsidR="002875AF">
        <w:rPr>
          <w:rFonts w:ascii="Arial" w:hAnsi="Arial" w:cs="Arial"/>
        </w:rPr>
        <w:t xml:space="preserve">One drawback of the WZA is that since the distribution of WZA scores was non-normal even under neutrality (Figure 2), we cannot compute a parametric </w:t>
      </w:r>
      <w:r w:rsidR="002875AF">
        <w:rPr>
          <w:rFonts w:ascii="Arial" w:hAnsi="Arial" w:cs="Arial"/>
          <w:i/>
          <w:iCs/>
        </w:rPr>
        <w:t>p</w:t>
      </w:r>
      <w:r w:rsidR="002875AF">
        <w:rPr>
          <w:rFonts w:ascii="Arial" w:hAnsi="Arial" w:cs="Arial"/>
        </w:rPr>
        <w:t>-value for each analysis window tested.</w:t>
      </w:r>
      <w:r w:rsidR="00261570">
        <w:rPr>
          <w:rFonts w:ascii="Arial" w:hAnsi="Arial" w:cs="Arial"/>
        </w:rPr>
        <w:t xml:space="preserve"> </w:t>
      </w:r>
      <w:r w:rsidR="00261570" w:rsidRPr="00F8653A">
        <w:rPr>
          <w:rFonts w:ascii="Arial" w:hAnsi="Arial" w:cs="Arial"/>
          <w:i/>
        </w:rPr>
        <w:t>BayPass</w:t>
      </w:r>
      <w:r w:rsidR="00261570">
        <w:rPr>
          <w:rFonts w:ascii="Arial" w:hAnsi="Arial" w:cs="Arial"/>
        </w:rPr>
        <w:t xml:space="preserve">, on the other hand, </w:t>
      </w:r>
      <w:r w:rsidR="00261570" w:rsidRPr="00F8653A">
        <w:rPr>
          <w:rFonts w:ascii="Arial" w:hAnsi="Arial" w:cs="Arial"/>
        </w:rPr>
        <w:t>return</w:t>
      </w:r>
      <w:r w:rsidR="00261570">
        <w:rPr>
          <w:rFonts w:ascii="Arial" w:hAnsi="Arial" w:cs="Arial"/>
        </w:rPr>
        <w:t>s</w:t>
      </w:r>
      <w:r w:rsidR="00261570" w:rsidRPr="00F8653A">
        <w:rPr>
          <w:rFonts w:ascii="Arial" w:hAnsi="Arial" w:cs="Arial"/>
        </w:rPr>
        <w:t xml:space="preserve"> a Bayes factor for each analyzed</w:t>
      </w:r>
      <w:r w:rsidR="003D52E7">
        <w:rPr>
          <w:rFonts w:ascii="Arial" w:hAnsi="Arial" w:cs="Arial"/>
        </w:rPr>
        <w:t xml:space="preserve"> </w:t>
      </w:r>
      <w:r w:rsidR="00261570" w:rsidRPr="00F8653A">
        <w:rPr>
          <w:rFonts w:ascii="Arial" w:hAnsi="Arial" w:cs="Arial"/>
        </w:rPr>
        <w:t>SNP, the log-transformed ratio of the likelihoods under the alternate and null hypotheses. A general rule of thumb for the interpretation of Bayes factors is that BFs &gt; 20 are considered strong evidence against the null hypothesis (</w:t>
      </w:r>
      <w:r w:rsidR="002B65A2">
        <w:rPr>
          <w:rFonts w:ascii="Arial" w:hAnsi="Arial" w:cs="Arial"/>
        </w:rPr>
        <w:t>i.e.,</w:t>
      </w:r>
      <w:r w:rsidR="00A35996">
        <w:rPr>
          <w:rFonts w:ascii="Arial" w:hAnsi="Arial" w:cs="Arial"/>
        </w:rPr>
        <w:t xml:space="preserve"> </w:t>
      </w:r>
      <w:r w:rsidR="00261570" w:rsidRPr="00F8653A">
        <w:rPr>
          <w:rFonts w:ascii="Arial" w:hAnsi="Arial" w:cs="Arial"/>
        </w:rPr>
        <w:t>Jeffrey’s rule</w:t>
      </w:r>
      <w:r w:rsidR="00A115AB" w:rsidRPr="00F8653A">
        <w:rPr>
          <w:rFonts w:ascii="Arial" w:hAnsi="Arial" w:cs="Arial"/>
        </w:rPr>
        <w:t>).</w:t>
      </w:r>
      <w:r w:rsidR="00066414">
        <w:rPr>
          <w:rFonts w:ascii="Arial" w:hAnsi="Arial" w:cs="Arial"/>
        </w:rPr>
        <w:t xml:space="preserve"> Overall, </w:t>
      </w:r>
      <w:r w:rsidR="00430BB3">
        <w:rPr>
          <w:rFonts w:ascii="Arial" w:hAnsi="Arial" w:cs="Arial"/>
        </w:rPr>
        <w:t>applying</w:t>
      </w:r>
      <w:r w:rsidR="00066414" w:rsidRPr="00F8653A">
        <w:rPr>
          <w:rFonts w:ascii="Arial" w:hAnsi="Arial" w:cs="Arial"/>
        </w:rPr>
        <w:t xml:space="preserve"> a stringent Bayes factor threshold </w:t>
      </w:r>
      <w:r w:rsidR="00E01DB3">
        <w:rPr>
          <w:rFonts w:ascii="Arial" w:hAnsi="Arial" w:cs="Arial"/>
        </w:rPr>
        <w:t>to</w:t>
      </w:r>
      <w:r w:rsidR="00066414" w:rsidRPr="00F8653A">
        <w:rPr>
          <w:rFonts w:ascii="Arial" w:hAnsi="Arial" w:cs="Arial"/>
        </w:rPr>
        <w:t xml:space="preserve"> </w:t>
      </w:r>
      <w:r w:rsidR="00066414" w:rsidRPr="00F8653A">
        <w:rPr>
          <w:rFonts w:ascii="Arial" w:hAnsi="Arial" w:cs="Arial"/>
          <w:i/>
        </w:rPr>
        <w:t>BayPass</w:t>
      </w:r>
      <w:r w:rsidR="00066414" w:rsidRPr="00F8653A">
        <w:rPr>
          <w:rFonts w:ascii="Arial" w:hAnsi="Arial" w:cs="Arial"/>
        </w:rPr>
        <w:t xml:space="preserve"> may result in a test with low false positive rates, the WZA may provide a more sensitive test at the cost of </w:t>
      </w:r>
      <w:commentRangeStart w:id="625"/>
      <w:commentRangeStart w:id="626"/>
      <w:commentRangeStart w:id="627"/>
      <w:commentRangeStart w:id="628"/>
      <w:r w:rsidR="0032250D" w:rsidRPr="00F8653A">
        <w:rPr>
          <w:rFonts w:ascii="Arial" w:hAnsi="Arial" w:cs="Arial"/>
        </w:rPr>
        <w:t>specificity.</w:t>
      </w:r>
      <w:commentRangeEnd w:id="625"/>
      <w:r w:rsidR="00690850" w:rsidRPr="00F8653A">
        <w:rPr>
          <w:rStyle w:val="CommentReference"/>
          <w:rFonts w:ascii="Arial" w:hAnsi="Arial" w:cs="Arial"/>
        </w:rPr>
        <w:commentReference w:id="625"/>
      </w:r>
      <w:commentRangeEnd w:id="626"/>
      <w:r w:rsidR="00704490">
        <w:rPr>
          <w:rStyle w:val="CommentReference"/>
        </w:rPr>
        <w:commentReference w:id="626"/>
      </w:r>
      <w:commentRangeEnd w:id="627"/>
      <w:r w:rsidR="002216A7">
        <w:rPr>
          <w:rStyle w:val="CommentReference"/>
        </w:rPr>
        <w:commentReference w:id="627"/>
      </w:r>
      <w:commentRangeEnd w:id="628"/>
      <w:r w:rsidR="009601A7">
        <w:rPr>
          <w:rStyle w:val="CommentReference"/>
        </w:rPr>
        <w:commentReference w:id="628"/>
      </w:r>
    </w:p>
    <w:p w14:paraId="4B7608BA" w14:textId="4299B9A7" w:rsidR="008A42B7" w:rsidRDefault="008A42B7" w:rsidP="009546A6">
      <w:pPr>
        <w:rPr>
          <w:rFonts w:ascii="Arial" w:hAnsi="Arial" w:cs="Arial"/>
        </w:rPr>
      </w:pPr>
      <w:ins w:id="629" w:author="Tom Booker" w:date="2021-06-04T11:34:00Z">
        <w:r>
          <w:rPr>
            <w:rFonts w:ascii="Arial" w:hAnsi="Arial" w:cs="Arial"/>
          </w:rPr>
          <w:t>Ultimately, performing GEA analyses using analysis window</w:t>
        </w:r>
      </w:ins>
      <w:ins w:id="630" w:author="Tom Booker" w:date="2021-06-04T11:35:00Z">
        <w:r>
          <w:rPr>
            <w:rFonts w:ascii="Arial" w:hAnsi="Arial" w:cs="Arial"/>
          </w:rPr>
          <w:t>s is an attempt to leverage information from closely linked sites. W</w:t>
        </w:r>
      </w:ins>
      <w:commentRangeStart w:id="631"/>
      <w:commentRangeStart w:id="632"/>
      <w:commentRangeStart w:id="633"/>
      <w:commentRangeStart w:id="634"/>
      <w:ins w:id="635" w:author="Tom Booker" w:date="2021-06-04T11:34:00Z">
        <w:r w:rsidRPr="00F8653A">
          <w:rPr>
            <w:rFonts w:ascii="Arial" w:hAnsi="Arial" w:cs="Arial"/>
          </w:rPr>
          <w:t>ith the advent of methods for reconstructing ancestral recombination graphs from population genomic data (Hejase</w:t>
        </w:r>
        <w:r>
          <w:rPr>
            <w:rFonts w:ascii="Arial" w:hAnsi="Arial" w:cs="Arial"/>
          </w:rPr>
          <w:t xml:space="preserve"> et al.</w:t>
        </w:r>
        <w:r w:rsidRPr="00F8653A">
          <w:rPr>
            <w:rFonts w:ascii="Arial" w:hAnsi="Arial" w:cs="Arial"/>
          </w:rPr>
          <w:t xml:space="preserve"> 2020), perhaps a GEA method could be developed that explicitly analyzes inferred genealogies rather than individual markers in a manner similar to regression of phenotypes on genealogies proposed by Ralph et al. (2020). Such a method would require </w:t>
        </w:r>
        <w:r>
          <w:rPr>
            <w:rFonts w:ascii="Arial" w:hAnsi="Arial" w:cs="Arial"/>
          </w:rPr>
          <w:t xml:space="preserve">large numbers of individuals with </w:t>
        </w:r>
        <w:r w:rsidRPr="00F8653A">
          <w:rPr>
            <w:rFonts w:ascii="Arial" w:hAnsi="Arial" w:cs="Arial"/>
          </w:rPr>
          <w:t>phased genome sequenc</w:t>
        </w:r>
        <w:r>
          <w:rPr>
            <w:rFonts w:ascii="Arial" w:hAnsi="Arial" w:cs="Arial"/>
          </w:rPr>
          <w:t>es</w:t>
        </w:r>
        <w:r w:rsidRPr="00F8653A">
          <w:rPr>
            <w:rFonts w:ascii="Arial" w:hAnsi="Arial" w:cs="Arial"/>
          </w:rPr>
          <w:t xml:space="preserve">, </w:t>
        </w:r>
        <w:r>
          <w:rPr>
            <w:rFonts w:ascii="Arial" w:hAnsi="Arial" w:cs="Arial"/>
          </w:rPr>
          <w:t xml:space="preserve">which </w:t>
        </w:r>
        <w:r w:rsidRPr="00F8653A">
          <w:rPr>
            <w:rFonts w:ascii="Arial" w:hAnsi="Arial" w:cs="Arial"/>
          </w:rPr>
          <w:t>may now be feasible given recent technological advances (</w:t>
        </w:r>
        <w:r>
          <w:rPr>
            <w:rFonts w:ascii="Arial" w:hAnsi="Arial" w:cs="Arial"/>
          </w:rPr>
          <w:t>Meier et al. 2021).</w:t>
        </w:r>
        <w:commentRangeEnd w:id="631"/>
        <w:r>
          <w:rPr>
            <w:rStyle w:val="CommentReference"/>
          </w:rPr>
          <w:commentReference w:id="631"/>
        </w:r>
        <w:commentRangeEnd w:id="632"/>
        <w:r>
          <w:rPr>
            <w:rStyle w:val="CommentReference"/>
          </w:rPr>
          <w:commentReference w:id="632"/>
        </w:r>
        <w:commentRangeEnd w:id="633"/>
        <w:r>
          <w:rPr>
            <w:rStyle w:val="CommentReference"/>
          </w:rPr>
          <w:commentReference w:id="633"/>
        </w:r>
      </w:ins>
      <w:commentRangeEnd w:id="634"/>
      <w:ins w:id="636" w:author="Tom Booker" w:date="2021-06-04T11:42:00Z">
        <w:r w:rsidR="004169CB">
          <w:rPr>
            <w:rStyle w:val="CommentReference"/>
          </w:rPr>
          <w:commentReference w:id="634"/>
        </w:r>
      </w:ins>
    </w:p>
    <w:p w14:paraId="2FC0A0DC" w14:textId="1F036A81" w:rsidR="00BA3894" w:rsidRDefault="00BA3894" w:rsidP="00AD68E8">
      <w:pPr>
        <w:rPr>
          <w:rFonts w:ascii="Arial" w:hAnsi="Arial" w:cs="Arial"/>
        </w:rPr>
      </w:pPr>
      <w:r>
        <w:rPr>
          <w:rFonts w:ascii="Arial" w:hAnsi="Arial" w:cs="Arial"/>
        </w:rPr>
        <w:t xml:space="preserve">In conclusion, theoretical models of local adaptation suggest that we should expect elevated LD in genomic regions subject to spatially varying selection pressures. </w:t>
      </w:r>
      <w:r w:rsidR="007E2BD3">
        <w:rPr>
          <w:rFonts w:ascii="Arial" w:hAnsi="Arial" w:cs="Arial"/>
        </w:rPr>
        <w:t xml:space="preserve">For that reasons, </w:t>
      </w:r>
      <w:r w:rsidR="00E01AA8">
        <w:rPr>
          <w:rFonts w:ascii="Arial" w:hAnsi="Arial" w:cs="Arial"/>
        </w:rPr>
        <w:t>GEA analyses may gain power by making use of info</w:t>
      </w:r>
      <w:r w:rsidR="00611141">
        <w:rPr>
          <w:rFonts w:ascii="Arial" w:hAnsi="Arial" w:cs="Arial"/>
        </w:rPr>
        <w:t xml:space="preserve">rmation encoded in patterns of tightly linked genetic variation. The method we proposed in this study, the WZA, </w:t>
      </w:r>
      <w:r w:rsidR="00E27478">
        <w:rPr>
          <w:rFonts w:ascii="Arial" w:hAnsi="Arial" w:cs="Arial"/>
        </w:rPr>
        <w:t>outperforms single-SNP approaches in a range of settings so provides researchers with a powerful too</w:t>
      </w:r>
      <w:r w:rsidR="00B90862">
        <w:rPr>
          <w:rFonts w:ascii="Arial" w:hAnsi="Arial" w:cs="Arial"/>
        </w:rPr>
        <w:t>l</w:t>
      </w:r>
      <w:r w:rsidR="00E27478">
        <w:rPr>
          <w:rFonts w:ascii="Arial" w:hAnsi="Arial" w:cs="Arial"/>
        </w:rPr>
        <w:t xml:space="preserve"> to characterize the genetic basis of local adaptation in population and landscape genomic studies.</w:t>
      </w:r>
    </w:p>
    <w:p w14:paraId="51626953" w14:textId="2A57F6FF" w:rsidR="000B456F" w:rsidRPr="00F8653A" w:rsidRDefault="0032250D" w:rsidP="00AD68E8">
      <w:pPr>
        <w:pStyle w:val="Heading1"/>
        <w:rPr>
          <w:rFonts w:ascii="Arial" w:hAnsi="Arial" w:cs="Arial"/>
        </w:rPr>
      </w:pPr>
      <w:bookmarkStart w:id="637" w:name="acknowledgements"/>
      <w:r w:rsidRPr="00F8653A">
        <w:rPr>
          <w:rFonts w:ascii="Arial" w:hAnsi="Arial" w:cs="Arial"/>
        </w:rPr>
        <w:lastRenderedPageBreak/>
        <w:t>Acknowledgements</w:t>
      </w:r>
      <w:bookmarkEnd w:id="637"/>
    </w:p>
    <w:p w14:paraId="16C6157F" w14:textId="07BA19DF" w:rsidR="008B2809" w:rsidRPr="00F8653A" w:rsidRDefault="0032250D" w:rsidP="00F8653A">
      <w:pPr>
        <w:autoSpaceDE w:val="0"/>
        <w:autoSpaceDN w:val="0"/>
        <w:adjustRightInd w:val="0"/>
        <w:snapToGrid/>
        <w:spacing w:before="0" w:after="0"/>
        <w:rPr>
          <w:rFonts w:ascii="Arial" w:hAnsi="Arial" w:cs="Arial"/>
          <w:lang w:val="en-GB"/>
        </w:rPr>
      </w:pPr>
      <w:r w:rsidRPr="00F8653A">
        <w:rPr>
          <w:rFonts w:ascii="Arial" w:hAnsi="Arial" w:cs="Arial"/>
        </w:rPr>
        <w:t>Thanks to Pooja Singh for many helpful discussions, to Tongli Wang for help with BC climate data and to Simon Kapitza for help with wrangling raster files. Thanks to Finlay Booker for moral support throughout the course of this project. TRB is supported by funding from Genome Canada, Genome Alberta and NSERC Discovery Grants awarded to MCW and SY. SY is supported by an AIHS research chair and NSERC Discovery Grant. MCW is supported by an NSERC Discovery Grant. Computational Support was provided by Compute Canada.</w:t>
      </w:r>
      <w:r w:rsidR="00F8653A" w:rsidRPr="00F8653A">
        <w:rPr>
          <w:rFonts w:ascii="Arial" w:hAnsi="Arial" w:cs="Arial"/>
          <w:lang w:val="en-GB"/>
        </w:rPr>
        <w:t xml:space="preserve"> This study is part of the</w:t>
      </w:r>
      <w:r w:rsidR="00F8653A">
        <w:rPr>
          <w:rFonts w:ascii="Arial" w:hAnsi="Arial" w:cs="Arial"/>
          <w:lang w:val="en-GB"/>
        </w:rPr>
        <w:t xml:space="preserve"> </w:t>
      </w:r>
      <w:r w:rsidR="00F8653A" w:rsidRPr="00F8653A">
        <w:rPr>
          <w:rFonts w:ascii="Arial" w:hAnsi="Arial" w:cs="Arial"/>
          <w:lang w:val="en-GB"/>
        </w:rPr>
        <w:t>CoAdapTree project which is funded by Genome Canada (241REF),</w:t>
      </w:r>
      <w:r w:rsidR="00F8653A">
        <w:rPr>
          <w:rFonts w:ascii="Arial" w:hAnsi="Arial" w:cs="Arial"/>
          <w:lang w:val="en-GB"/>
        </w:rPr>
        <w:t xml:space="preserve"> </w:t>
      </w:r>
      <w:r w:rsidR="00F8653A" w:rsidRPr="00F8653A">
        <w:rPr>
          <w:rFonts w:ascii="Arial" w:hAnsi="Arial" w:cs="Arial"/>
          <w:lang w:val="en-GB"/>
        </w:rPr>
        <w:t>Genome BC and 16 other sponsors (http://coadaptree.forestry.ubc.ca/sponsors/).</w:t>
      </w:r>
    </w:p>
    <w:p w14:paraId="75D9602D" w14:textId="77777777" w:rsidR="008B2809" w:rsidRPr="00F8653A" w:rsidRDefault="008B2809" w:rsidP="00AD68E8">
      <w:pPr>
        <w:snapToGrid/>
        <w:spacing w:before="0"/>
        <w:rPr>
          <w:rFonts w:ascii="Arial" w:hAnsi="Arial" w:cs="Arial"/>
        </w:rPr>
      </w:pPr>
      <w:r w:rsidRPr="00F8653A">
        <w:rPr>
          <w:rFonts w:ascii="Arial" w:hAnsi="Arial" w:cs="Arial"/>
        </w:rPr>
        <w:br w:type="page"/>
      </w:r>
    </w:p>
    <w:p w14:paraId="6B2687DE" w14:textId="77777777" w:rsidR="008B2809" w:rsidRPr="00F8653A" w:rsidRDefault="008B2809" w:rsidP="00AD68E8">
      <w:pPr>
        <w:pStyle w:val="Heading1"/>
        <w:rPr>
          <w:rFonts w:ascii="Arial" w:hAnsi="Arial" w:cs="Arial"/>
        </w:rPr>
      </w:pPr>
      <w:r w:rsidRPr="00F8653A">
        <w:rPr>
          <w:rFonts w:ascii="Arial" w:hAnsi="Arial" w:cs="Arial"/>
        </w:rPr>
        <w:lastRenderedPageBreak/>
        <w:t>Bibliography</w:t>
      </w:r>
    </w:p>
    <w:p w14:paraId="40374F67" w14:textId="77777777" w:rsidR="008B2809" w:rsidRPr="00F8653A" w:rsidRDefault="008B2809" w:rsidP="00AD68E8">
      <w:pPr>
        <w:pStyle w:val="Bibliography"/>
        <w:rPr>
          <w:rFonts w:ascii="Arial" w:hAnsi="Arial" w:cs="Arial"/>
        </w:rPr>
      </w:pPr>
      <w:r w:rsidRPr="00F8653A">
        <w:rPr>
          <w:rFonts w:ascii="Arial" w:hAnsi="Arial" w:cs="Arial"/>
        </w:rPr>
        <w:t xml:space="preserve">Aitken, Sally N, and Michael C Whitlock. 2013. “Assisted Gene Flow to Facilitate Local Adaptation to Climate Change.” </w:t>
      </w:r>
      <w:r w:rsidRPr="00F8653A">
        <w:rPr>
          <w:rFonts w:ascii="Arial" w:hAnsi="Arial" w:cs="Arial"/>
          <w:i/>
        </w:rPr>
        <w:t>Annu. Rev. Ecol. Evol. Syst.</w:t>
      </w:r>
      <w:r w:rsidRPr="00F8653A">
        <w:rPr>
          <w:rFonts w:ascii="Arial" w:hAnsi="Arial" w:cs="Arial"/>
        </w:rPr>
        <w:t xml:space="preserve"> 44 (1): 367–88.</w:t>
      </w:r>
    </w:p>
    <w:p w14:paraId="24EDF0B8" w14:textId="77777777" w:rsidR="008B2809" w:rsidRPr="00F8653A" w:rsidRDefault="008B2809" w:rsidP="00AD68E8">
      <w:pPr>
        <w:pStyle w:val="Bibliography"/>
        <w:rPr>
          <w:rFonts w:ascii="Arial" w:hAnsi="Arial" w:cs="Arial"/>
        </w:rPr>
      </w:pPr>
      <w:bookmarkStart w:id="638" w:name="ref-Barton1986"/>
      <w:r w:rsidRPr="00F8653A">
        <w:rPr>
          <w:rFonts w:ascii="Arial" w:hAnsi="Arial" w:cs="Arial"/>
        </w:rPr>
        <w:t xml:space="preserve">Barton, Nick, and Bengt Olle Bengtsson. 1986. “The barrier to genetic exchange between hybridising populations.” </w:t>
      </w:r>
      <w:r w:rsidRPr="00F8653A">
        <w:rPr>
          <w:rFonts w:ascii="Arial" w:hAnsi="Arial" w:cs="Arial"/>
          <w:i/>
        </w:rPr>
        <w:t>Heredity</w:t>
      </w:r>
      <w:r w:rsidRPr="00F8653A">
        <w:rPr>
          <w:rFonts w:ascii="Arial" w:hAnsi="Arial" w:cs="Arial"/>
        </w:rPr>
        <w:t xml:space="preserve"> 57 (3): 357–76. </w:t>
      </w:r>
      <w:hyperlink r:id="rId22">
        <w:r w:rsidRPr="00F8653A">
          <w:rPr>
            <w:rStyle w:val="Hyperlink"/>
            <w:rFonts w:ascii="Arial" w:hAnsi="Arial" w:cs="Arial"/>
          </w:rPr>
          <w:t>https://doi.org/10.1038/hdy.1986.135</w:t>
        </w:r>
      </w:hyperlink>
      <w:r w:rsidRPr="00F8653A">
        <w:rPr>
          <w:rFonts w:ascii="Arial" w:hAnsi="Arial" w:cs="Arial"/>
        </w:rPr>
        <w:t>.</w:t>
      </w:r>
    </w:p>
    <w:p w14:paraId="57389590" w14:textId="77777777" w:rsidR="008B2809" w:rsidRPr="00F8653A" w:rsidRDefault="008B2809" w:rsidP="00AD68E8">
      <w:pPr>
        <w:pStyle w:val="Bibliography"/>
        <w:rPr>
          <w:rFonts w:ascii="Arial" w:hAnsi="Arial" w:cs="Arial"/>
        </w:rPr>
      </w:pPr>
      <w:bookmarkStart w:id="639" w:name="ref-Bhatia2013"/>
      <w:bookmarkEnd w:id="638"/>
      <w:r w:rsidRPr="00F8653A">
        <w:rPr>
          <w:rFonts w:ascii="Arial" w:hAnsi="Arial" w:cs="Arial"/>
        </w:rPr>
        <w:t xml:space="preserve">Bhatia, Gaurav, Nick Patterson, Sriram Sankararaman, and Alkes L. Price. 2013. “Estimating and interpreting FST: The impact of rare variants.” </w:t>
      </w:r>
      <w:r w:rsidRPr="00F8653A">
        <w:rPr>
          <w:rFonts w:ascii="Arial" w:hAnsi="Arial" w:cs="Arial"/>
          <w:i/>
        </w:rPr>
        <w:t>Genome Research</w:t>
      </w:r>
      <w:r w:rsidRPr="00F8653A">
        <w:rPr>
          <w:rFonts w:ascii="Arial" w:hAnsi="Arial" w:cs="Arial"/>
        </w:rPr>
        <w:t xml:space="preserve"> 23 (9): 1514–21. </w:t>
      </w:r>
      <w:hyperlink r:id="rId23">
        <w:r w:rsidRPr="00F8653A">
          <w:rPr>
            <w:rStyle w:val="Hyperlink"/>
            <w:rFonts w:ascii="Arial" w:hAnsi="Arial" w:cs="Arial"/>
          </w:rPr>
          <w:t>https://doi.org/10.1101/gr.154831.113</w:t>
        </w:r>
      </w:hyperlink>
      <w:r w:rsidRPr="00F8653A">
        <w:rPr>
          <w:rFonts w:ascii="Arial" w:hAnsi="Arial" w:cs="Arial"/>
        </w:rPr>
        <w:t>.</w:t>
      </w:r>
    </w:p>
    <w:p w14:paraId="30CEA389" w14:textId="77777777" w:rsidR="008B2809" w:rsidRPr="00F8653A" w:rsidRDefault="008B2809" w:rsidP="00AD68E8">
      <w:pPr>
        <w:pStyle w:val="Bibliography"/>
        <w:rPr>
          <w:rFonts w:ascii="Arial" w:hAnsi="Arial" w:cs="Arial"/>
        </w:rPr>
      </w:pPr>
      <w:bookmarkStart w:id="640" w:name="ref-Bontrager2020"/>
      <w:bookmarkEnd w:id="639"/>
      <w:r w:rsidRPr="00F8653A">
        <w:rPr>
          <w:rFonts w:ascii="Arial" w:hAnsi="Arial" w:cs="Arial"/>
        </w:rPr>
        <w:t xml:space="preserve">Bontrager, M., C. D. Muir, C. Mahony, D. E. Gamble, R. M. Germain, A. L. Hargreaves, E. J. Kleynhans, K. A. Thompson, and A. L. Angert. 2020. “Climate warming weakens local adaptation.” bioRxiv. </w:t>
      </w:r>
      <w:hyperlink r:id="rId24">
        <w:r w:rsidRPr="00F8653A">
          <w:rPr>
            <w:rStyle w:val="Hyperlink"/>
            <w:rFonts w:ascii="Arial" w:hAnsi="Arial" w:cs="Arial"/>
          </w:rPr>
          <w:t>https://doi.org/10.1101/2020.11.01.364349</w:t>
        </w:r>
      </w:hyperlink>
      <w:r w:rsidRPr="00F8653A">
        <w:rPr>
          <w:rFonts w:ascii="Arial" w:hAnsi="Arial" w:cs="Arial"/>
        </w:rPr>
        <w:t>.</w:t>
      </w:r>
    </w:p>
    <w:p w14:paraId="026479AB" w14:textId="77777777" w:rsidR="008B2809" w:rsidRPr="00F8653A" w:rsidRDefault="008B2809" w:rsidP="00AD68E8">
      <w:pPr>
        <w:pStyle w:val="Bibliography"/>
        <w:rPr>
          <w:rFonts w:ascii="Arial" w:hAnsi="Arial" w:cs="Arial"/>
        </w:rPr>
      </w:pPr>
      <w:bookmarkStart w:id="641" w:name="ref-Booker2020"/>
      <w:bookmarkEnd w:id="640"/>
      <w:r w:rsidRPr="00F8653A">
        <w:rPr>
          <w:rFonts w:ascii="Arial" w:hAnsi="Arial" w:cs="Arial"/>
        </w:rPr>
        <w:t xml:space="preserve">Booker, Tom R., Sam Yeaman, and Michael C. Whitlock. 2020. “Variation in recombination rate affects detection of outliers in genome scans under neutrality.” </w:t>
      </w:r>
      <w:r w:rsidRPr="00F8653A">
        <w:rPr>
          <w:rFonts w:ascii="Arial" w:hAnsi="Arial" w:cs="Arial"/>
          <w:i/>
        </w:rPr>
        <w:t>Molecular Ecology</w:t>
      </w:r>
      <w:r w:rsidRPr="00F8653A">
        <w:rPr>
          <w:rFonts w:ascii="Arial" w:hAnsi="Arial" w:cs="Arial"/>
        </w:rPr>
        <w:t xml:space="preserve"> 29 (22): 4274–9. </w:t>
      </w:r>
      <w:hyperlink r:id="rId25">
        <w:r w:rsidRPr="00F8653A">
          <w:rPr>
            <w:rStyle w:val="Hyperlink"/>
            <w:rFonts w:ascii="Arial" w:hAnsi="Arial" w:cs="Arial"/>
          </w:rPr>
          <w:t>https://doi.org/10.1111/mec.15501</w:t>
        </w:r>
      </w:hyperlink>
      <w:r w:rsidRPr="00F8653A">
        <w:rPr>
          <w:rFonts w:ascii="Arial" w:hAnsi="Arial" w:cs="Arial"/>
        </w:rPr>
        <w:t>.</w:t>
      </w:r>
    </w:p>
    <w:p w14:paraId="639C3FC1" w14:textId="77777777" w:rsidR="008B2809" w:rsidRPr="00F8653A" w:rsidRDefault="008B2809" w:rsidP="00AD68E8">
      <w:pPr>
        <w:pStyle w:val="Bibliography"/>
        <w:rPr>
          <w:rFonts w:ascii="Arial" w:hAnsi="Arial" w:cs="Arial"/>
        </w:rPr>
      </w:pPr>
      <w:bookmarkStart w:id="642" w:name="ref-RN173"/>
      <w:bookmarkEnd w:id="641"/>
      <w:r w:rsidRPr="00F8653A">
        <w:rPr>
          <w:rFonts w:ascii="Arial" w:hAnsi="Arial" w:cs="Arial"/>
        </w:rPr>
        <w:t xml:space="preserve">Charlesworth, B, and D Charlesworth. 2010. </w:t>
      </w:r>
      <w:r w:rsidRPr="00F8653A">
        <w:rPr>
          <w:rFonts w:ascii="Arial" w:hAnsi="Arial" w:cs="Arial"/>
          <w:i/>
        </w:rPr>
        <w:t>Elements of Evolutionary Genetics</w:t>
      </w:r>
      <w:r w:rsidRPr="00F8653A">
        <w:rPr>
          <w:rFonts w:ascii="Arial" w:hAnsi="Arial" w:cs="Arial"/>
        </w:rPr>
        <w:t>. Book. Greenwood Village, Colorado: Roberts &amp; Company.</w:t>
      </w:r>
    </w:p>
    <w:p w14:paraId="7C46B683" w14:textId="77777777" w:rsidR="008B2809" w:rsidRPr="00F8653A" w:rsidRDefault="008B2809" w:rsidP="00AD68E8">
      <w:pPr>
        <w:pStyle w:val="Bibliography"/>
        <w:rPr>
          <w:rFonts w:ascii="Arial" w:hAnsi="Arial" w:cs="Arial"/>
        </w:rPr>
      </w:pPr>
      <w:bookmarkStart w:id="643" w:name="ref-Coop2010"/>
      <w:bookmarkEnd w:id="642"/>
      <w:r w:rsidRPr="00F8653A">
        <w:rPr>
          <w:rFonts w:ascii="Arial" w:hAnsi="Arial" w:cs="Arial"/>
        </w:rPr>
        <w:t xml:space="preserve">Coop, Graham, David Witonsky, Anna Di Rienzo, and Jonathan K. Pritchard. 2010. “Using environmental correlations to identify loci underlying local adaptation.” </w:t>
      </w:r>
      <w:r w:rsidRPr="00F8653A">
        <w:rPr>
          <w:rFonts w:ascii="Arial" w:hAnsi="Arial" w:cs="Arial"/>
          <w:i/>
        </w:rPr>
        <w:t>Genetics</w:t>
      </w:r>
      <w:r w:rsidRPr="00F8653A">
        <w:rPr>
          <w:rFonts w:ascii="Arial" w:hAnsi="Arial" w:cs="Arial"/>
        </w:rPr>
        <w:t xml:space="preserve"> 185 (4): 1411–23. </w:t>
      </w:r>
      <w:hyperlink r:id="rId26">
        <w:r w:rsidRPr="00F8653A">
          <w:rPr>
            <w:rStyle w:val="Hyperlink"/>
            <w:rFonts w:ascii="Arial" w:hAnsi="Arial" w:cs="Arial"/>
          </w:rPr>
          <w:t>https://doi.org/10.1534/genetics.110.114819</w:t>
        </w:r>
      </w:hyperlink>
      <w:r w:rsidRPr="00F8653A">
        <w:rPr>
          <w:rFonts w:ascii="Arial" w:hAnsi="Arial" w:cs="Arial"/>
        </w:rPr>
        <w:t>.</w:t>
      </w:r>
    </w:p>
    <w:p w14:paraId="3FD4C9E8" w14:textId="77777777" w:rsidR="008B2809" w:rsidRPr="00F8653A" w:rsidRDefault="008B2809" w:rsidP="00AD68E8">
      <w:pPr>
        <w:pStyle w:val="Bibliography"/>
        <w:rPr>
          <w:rFonts w:ascii="Arial" w:hAnsi="Arial" w:cs="Arial"/>
        </w:rPr>
      </w:pPr>
      <w:bookmarkStart w:id="644" w:name="ref-Forester2016"/>
      <w:bookmarkEnd w:id="643"/>
      <w:r w:rsidRPr="00F8653A">
        <w:rPr>
          <w:rFonts w:ascii="Arial" w:hAnsi="Arial" w:cs="Arial"/>
        </w:rPr>
        <w:t xml:space="preserve">Forester, Brenna R., Matthew R. Jones, Stéphane Joost, Erin L. Landguth, and Jesse R. Lasky. 2016. “Detecting spatial genetic signatures of local adaptation in heterogeneous landscapes.” </w:t>
      </w:r>
      <w:r w:rsidRPr="00F8653A">
        <w:rPr>
          <w:rFonts w:ascii="Arial" w:hAnsi="Arial" w:cs="Arial"/>
          <w:i/>
        </w:rPr>
        <w:t>Molecular Ecology</w:t>
      </w:r>
      <w:r w:rsidRPr="00F8653A">
        <w:rPr>
          <w:rFonts w:ascii="Arial" w:hAnsi="Arial" w:cs="Arial"/>
        </w:rPr>
        <w:t xml:space="preserve"> 25 (1): 104–20. </w:t>
      </w:r>
      <w:hyperlink r:id="rId27">
        <w:r w:rsidRPr="00F8653A">
          <w:rPr>
            <w:rStyle w:val="Hyperlink"/>
            <w:rFonts w:ascii="Arial" w:hAnsi="Arial" w:cs="Arial"/>
          </w:rPr>
          <w:t>https://doi.org/10.1111/mec.13476</w:t>
        </w:r>
      </w:hyperlink>
      <w:r w:rsidRPr="00F8653A">
        <w:rPr>
          <w:rFonts w:ascii="Arial" w:hAnsi="Arial" w:cs="Arial"/>
        </w:rPr>
        <w:t>.</w:t>
      </w:r>
    </w:p>
    <w:p w14:paraId="6152AF1B" w14:textId="77777777" w:rsidR="008B2809" w:rsidRPr="00F8653A" w:rsidRDefault="008B2809" w:rsidP="00AD68E8">
      <w:pPr>
        <w:pStyle w:val="Bibliography"/>
        <w:rPr>
          <w:rFonts w:ascii="Arial" w:hAnsi="Arial" w:cs="Arial"/>
        </w:rPr>
      </w:pPr>
      <w:bookmarkStart w:id="645" w:name="ref-Forester2018"/>
      <w:bookmarkEnd w:id="644"/>
      <w:r w:rsidRPr="00F8653A">
        <w:rPr>
          <w:rFonts w:ascii="Arial" w:hAnsi="Arial" w:cs="Arial"/>
        </w:rPr>
        <w:t xml:space="preserve">Forester, Brenna R., Jesse R. Lasky, Helene H. Wagner, and Dean L. Urban. 2018. “Comparing methods for detecting multilocus adaptation with multivariate genotype-environment associations.” </w:t>
      </w:r>
      <w:r w:rsidRPr="00F8653A">
        <w:rPr>
          <w:rFonts w:ascii="Arial" w:hAnsi="Arial" w:cs="Arial"/>
          <w:i/>
        </w:rPr>
        <w:t>Molecular Ecology</w:t>
      </w:r>
      <w:r w:rsidRPr="00F8653A">
        <w:rPr>
          <w:rFonts w:ascii="Arial" w:hAnsi="Arial" w:cs="Arial"/>
        </w:rPr>
        <w:t xml:space="preserve"> 27 (9): 2215–33. </w:t>
      </w:r>
      <w:hyperlink r:id="rId28">
        <w:r w:rsidRPr="00F8653A">
          <w:rPr>
            <w:rStyle w:val="Hyperlink"/>
            <w:rFonts w:ascii="Arial" w:hAnsi="Arial" w:cs="Arial"/>
          </w:rPr>
          <w:t>https://doi.org/10.1111/mec.14584</w:t>
        </w:r>
      </w:hyperlink>
      <w:r w:rsidRPr="00F8653A">
        <w:rPr>
          <w:rFonts w:ascii="Arial" w:hAnsi="Arial" w:cs="Arial"/>
        </w:rPr>
        <w:t>.</w:t>
      </w:r>
    </w:p>
    <w:p w14:paraId="3C14993E" w14:textId="77777777" w:rsidR="008B2809" w:rsidRPr="00F8653A" w:rsidRDefault="008B2809" w:rsidP="00AD68E8">
      <w:pPr>
        <w:pStyle w:val="Bibliography"/>
        <w:rPr>
          <w:rFonts w:ascii="Arial" w:hAnsi="Arial" w:cs="Arial"/>
        </w:rPr>
      </w:pPr>
      <w:bookmarkStart w:id="646" w:name="ref-Frichot2015"/>
      <w:bookmarkEnd w:id="645"/>
      <w:r w:rsidRPr="00F8653A">
        <w:rPr>
          <w:rFonts w:ascii="Arial" w:hAnsi="Arial" w:cs="Arial"/>
        </w:rPr>
        <w:t xml:space="preserve">Frichot, Eric, and Olivier François. 2015. “LEA: An R package for landscape and ecological association studies.” Edited by Brian O’Meara. </w:t>
      </w:r>
      <w:r w:rsidRPr="00F8653A">
        <w:rPr>
          <w:rFonts w:ascii="Arial" w:hAnsi="Arial" w:cs="Arial"/>
          <w:i/>
        </w:rPr>
        <w:t>Methods in Ecology and Evolution</w:t>
      </w:r>
      <w:r w:rsidRPr="00F8653A">
        <w:rPr>
          <w:rFonts w:ascii="Arial" w:hAnsi="Arial" w:cs="Arial"/>
        </w:rPr>
        <w:t xml:space="preserve"> 6 (8): 925–29. </w:t>
      </w:r>
      <w:hyperlink r:id="rId29">
        <w:r w:rsidRPr="00F8653A">
          <w:rPr>
            <w:rStyle w:val="Hyperlink"/>
            <w:rFonts w:ascii="Arial" w:hAnsi="Arial" w:cs="Arial"/>
          </w:rPr>
          <w:t>https://doi.org/10.1111/2041-210X.12382</w:t>
        </w:r>
      </w:hyperlink>
      <w:r w:rsidRPr="00F8653A">
        <w:rPr>
          <w:rFonts w:ascii="Arial" w:hAnsi="Arial" w:cs="Arial"/>
        </w:rPr>
        <w:t>.</w:t>
      </w:r>
    </w:p>
    <w:p w14:paraId="7D47B1B7" w14:textId="77777777" w:rsidR="008B2809" w:rsidRPr="00F8653A" w:rsidRDefault="008B2809" w:rsidP="00AD68E8">
      <w:pPr>
        <w:pStyle w:val="Bibliography"/>
        <w:rPr>
          <w:rFonts w:ascii="Arial" w:hAnsi="Arial" w:cs="Arial"/>
        </w:rPr>
      </w:pPr>
      <w:bookmarkStart w:id="647" w:name="ref-Frichot2013"/>
      <w:bookmarkEnd w:id="646"/>
      <w:r w:rsidRPr="00F8653A">
        <w:rPr>
          <w:rFonts w:ascii="Arial" w:hAnsi="Arial" w:cs="Arial"/>
        </w:rPr>
        <w:t xml:space="preserve">Frichot, Eric, Sean D. Schoville, Guillaume Bouchard, and Olivier François. 2013. “Testing for Associations between Loci and Environmental Gradients Using Latent Factor Mixed Models.” </w:t>
      </w:r>
      <w:r w:rsidRPr="00F8653A">
        <w:rPr>
          <w:rFonts w:ascii="Arial" w:hAnsi="Arial" w:cs="Arial"/>
          <w:i/>
        </w:rPr>
        <w:t>Molecular Biology and Evolution</w:t>
      </w:r>
      <w:r w:rsidRPr="00F8653A">
        <w:rPr>
          <w:rFonts w:ascii="Arial" w:hAnsi="Arial" w:cs="Arial"/>
        </w:rPr>
        <w:t xml:space="preserve"> 30 (7): 1687–99. </w:t>
      </w:r>
      <w:hyperlink r:id="rId30">
        <w:r w:rsidRPr="00F8653A">
          <w:rPr>
            <w:rStyle w:val="Hyperlink"/>
            <w:rFonts w:ascii="Arial" w:hAnsi="Arial" w:cs="Arial"/>
          </w:rPr>
          <w:t>https://doi.org/10.1093/molbev/mst063</w:t>
        </w:r>
      </w:hyperlink>
      <w:r w:rsidRPr="00F8653A">
        <w:rPr>
          <w:rFonts w:ascii="Arial" w:hAnsi="Arial" w:cs="Arial"/>
        </w:rPr>
        <w:t>.</w:t>
      </w:r>
    </w:p>
    <w:p w14:paraId="4279C3A6" w14:textId="77777777" w:rsidR="008B2809" w:rsidRPr="00F8653A" w:rsidRDefault="008B2809" w:rsidP="00AD68E8">
      <w:pPr>
        <w:pStyle w:val="Bibliography"/>
        <w:rPr>
          <w:rFonts w:ascii="Arial" w:hAnsi="Arial" w:cs="Arial"/>
        </w:rPr>
      </w:pPr>
      <w:bookmarkStart w:id="648" w:name="ref-Gautier2015"/>
      <w:bookmarkEnd w:id="647"/>
      <w:r w:rsidRPr="00F8653A">
        <w:rPr>
          <w:rFonts w:ascii="Arial" w:hAnsi="Arial" w:cs="Arial"/>
        </w:rPr>
        <w:lastRenderedPageBreak/>
        <w:t xml:space="preserve">Gautier, Mathieu. 2015. “Genome-wide scan for adaptive divergence and association with population-specific covariates.” </w:t>
      </w:r>
      <w:r w:rsidRPr="00F8653A">
        <w:rPr>
          <w:rFonts w:ascii="Arial" w:hAnsi="Arial" w:cs="Arial"/>
          <w:i/>
        </w:rPr>
        <w:t>Genetics</w:t>
      </w:r>
      <w:r w:rsidRPr="00F8653A">
        <w:rPr>
          <w:rFonts w:ascii="Arial" w:hAnsi="Arial" w:cs="Arial"/>
        </w:rPr>
        <w:t xml:space="preserve"> 201 (4): 1555–79. </w:t>
      </w:r>
      <w:hyperlink r:id="rId31">
        <w:r w:rsidRPr="00F8653A">
          <w:rPr>
            <w:rStyle w:val="Hyperlink"/>
            <w:rFonts w:ascii="Arial" w:hAnsi="Arial" w:cs="Arial"/>
          </w:rPr>
          <w:t>https://doi.org/10.1534/genetics.115.181453</w:t>
        </w:r>
      </w:hyperlink>
      <w:r w:rsidRPr="00F8653A">
        <w:rPr>
          <w:rFonts w:ascii="Arial" w:hAnsi="Arial" w:cs="Arial"/>
        </w:rPr>
        <w:t>.</w:t>
      </w:r>
    </w:p>
    <w:p w14:paraId="54538F0B" w14:textId="77777777" w:rsidR="008B2809" w:rsidRPr="00F8653A" w:rsidRDefault="008B2809" w:rsidP="00AD68E8">
      <w:pPr>
        <w:pStyle w:val="Bibliography"/>
        <w:rPr>
          <w:rFonts w:ascii="Arial" w:hAnsi="Arial" w:cs="Arial"/>
        </w:rPr>
      </w:pPr>
      <w:bookmarkStart w:id="649" w:name="ref-Haldane1948"/>
      <w:bookmarkEnd w:id="648"/>
      <w:r w:rsidRPr="00F8653A">
        <w:rPr>
          <w:rFonts w:ascii="Arial" w:hAnsi="Arial" w:cs="Arial"/>
        </w:rPr>
        <w:t xml:space="preserve">Haldane, J. B. S. 1948. “The theory of a cline.” </w:t>
      </w:r>
      <w:r w:rsidRPr="00F8653A">
        <w:rPr>
          <w:rFonts w:ascii="Arial" w:hAnsi="Arial" w:cs="Arial"/>
          <w:i/>
        </w:rPr>
        <w:t>Journal of Genetics</w:t>
      </w:r>
      <w:r w:rsidRPr="00F8653A">
        <w:rPr>
          <w:rFonts w:ascii="Arial" w:hAnsi="Arial" w:cs="Arial"/>
        </w:rPr>
        <w:t xml:space="preserve"> 48 (3): 277–84. </w:t>
      </w:r>
      <w:hyperlink r:id="rId32">
        <w:r w:rsidRPr="00F8653A">
          <w:rPr>
            <w:rStyle w:val="Hyperlink"/>
            <w:rFonts w:ascii="Arial" w:hAnsi="Arial" w:cs="Arial"/>
          </w:rPr>
          <w:t>https://doi.org/10.1007/BF02986626</w:t>
        </w:r>
      </w:hyperlink>
      <w:r w:rsidRPr="00F8653A">
        <w:rPr>
          <w:rFonts w:ascii="Arial" w:hAnsi="Arial" w:cs="Arial"/>
        </w:rPr>
        <w:t>.</w:t>
      </w:r>
    </w:p>
    <w:p w14:paraId="24A38DBD" w14:textId="77777777" w:rsidR="008B2809" w:rsidRPr="00F8653A" w:rsidRDefault="008B2809" w:rsidP="00AD68E8">
      <w:pPr>
        <w:pStyle w:val="Bibliography"/>
        <w:rPr>
          <w:rFonts w:ascii="Arial" w:hAnsi="Arial" w:cs="Arial"/>
        </w:rPr>
      </w:pPr>
      <w:bookmarkStart w:id="650" w:name="ref-Haller2019-za"/>
      <w:bookmarkEnd w:id="649"/>
      <w:r w:rsidRPr="00F8653A">
        <w:rPr>
          <w:rFonts w:ascii="Arial" w:hAnsi="Arial" w:cs="Arial"/>
        </w:rPr>
        <w:t xml:space="preserve">Haller, Benjamin C, Jared Galloway, Jerome Kelleher, Philipp W Messer, and Peter L Ralph. 2019. “Tree-sequence recording in SLiM opens new horizons for forward-time simulation of whole genomes.” </w:t>
      </w:r>
      <w:r w:rsidRPr="00F8653A">
        <w:rPr>
          <w:rFonts w:ascii="Arial" w:hAnsi="Arial" w:cs="Arial"/>
          <w:i/>
        </w:rPr>
        <w:t>Mol. Ecol. Resour.</w:t>
      </w:r>
      <w:r w:rsidRPr="00F8653A">
        <w:rPr>
          <w:rFonts w:ascii="Arial" w:hAnsi="Arial" w:cs="Arial"/>
        </w:rPr>
        <w:t xml:space="preserve"> 19 (2): 552–66.</w:t>
      </w:r>
    </w:p>
    <w:p w14:paraId="31813EFD" w14:textId="77777777" w:rsidR="008B2809" w:rsidRPr="00F8653A" w:rsidRDefault="008B2809" w:rsidP="00AD68E8">
      <w:pPr>
        <w:pStyle w:val="Bibliography"/>
        <w:rPr>
          <w:rFonts w:ascii="Arial" w:hAnsi="Arial" w:cs="Arial"/>
        </w:rPr>
      </w:pPr>
      <w:bookmarkStart w:id="651" w:name="ref-Hancock2011"/>
      <w:bookmarkEnd w:id="650"/>
      <w:r w:rsidRPr="00F8653A">
        <w:rPr>
          <w:rFonts w:ascii="Arial" w:hAnsi="Arial" w:cs="Arial"/>
        </w:rPr>
        <w:t xml:space="preserve">Hancock, Angela M., Benjamin Brachi, Nathalie Faure, Matthew W. Horton, Lucien B. Jarymowycz, F. Gianluca Sperone, Chris Toomajian, Fabrice Roux, and Joy Bergelson. 2011. “Adaptation to climate across the Arabidopsis thaliana genome.” </w:t>
      </w:r>
      <w:r w:rsidRPr="00F8653A">
        <w:rPr>
          <w:rFonts w:ascii="Arial" w:hAnsi="Arial" w:cs="Arial"/>
          <w:i/>
        </w:rPr>
        <w:t>Science</w:t>
      </w:r>
      <w:r w:rsidRPr="00F8653A">
        <w:rPr>
          <w:rFonts w:ascii="Arial" w:hAnsi="Arial" w:cs="Arial"/>
        </w:rPr>
        <w:t xml:space="preserve"> 334 (6052): 83–86. </w:t>
      </w:r>
      <w:hyperlink r:id="rId33">
        <w:r w:rsidRPr="00F8653A">
          <w:rPr>
            <w:rStyle w:val="Hyperlink"/>
            <w:rFonts w:ascii="Arial" w:hAnsi="Arial" w:cs="Arial"/>
          </w:rPr>
          <w:t>https://doi.org/10.1126/science.1209244</w:t>
        </w:r>
      </w:hyperlink>
      <w:r w:rsidRPr="00F8653A">
        <w:rPr>
          <w:rFonts w:ascii="Arial" w:hAnsi="Arial" w:cs="Arial"/>
        </w:rPr>
        <w:t>.</w:t>
      </w:r>
    </w:p>
    <w:p w14:paraId="465A33A5" w14:textId="77777777" w:rsidR="008B2809" w:rsidRPr="00F8653A" w:rsidRDefault="008B2809" w:rsidP="00AD68E8">
      <w:pPr>
        <w:pStyle w:val="Bibliography"/>
        <w:rPr>
          <w:rFonts w:ascii="Arial" w:hAnsi="Arial" w:cs="Arial"/>
        </w:rPr>
      </w:pPr>
      <w:bookmarkStart w:id="652" w:name="ref-Hejase2020"/>
      <w:bookmarkEnd w:id="651"/>
      <w:r w:rsidRPr="00F8653A">
        <w:rPr>
          <w:rFonts w:ascii="Arial" w:hAnsi="Arial" w:cs="Arial"/>
        </w:rPr>
        <w:t xml:space="preserve">Hejase, Hussein A., Noah Dukler, and Adam Siepel. 2020. “From Summary Statistics to Gene Trees: Methods for Inferring Positive Selection.” Elsevier Ltd. </w:t>
      </w:r>
      <w:hyperlink r:id="rId34">
        <w:r w:rsidRPr="00F8653A">
          <w:rPr>
            <w:rStyle w:val="Hyperlink"/>
            <w:rFonts w:ascii="Arial" w:hAnsi="Arial" w:cs="Arial"/>
          </w:rPr>
          <w:t>https://doi.org/10.1016/j.tig.2019.12.008</w:t>
        </w:r>
      </w:hyperlink>
      <w:r w:rsidRPr="00F8653A">
        <w:rPr>
          <w:rFonts w:ascii="Arial" w:hAnsi="Arial" w:cs="Arial"/>
        </w:rPr>
        <w:t>.</w:t>
      </w:r>
    </w:p>
    <w:p w14:paraId="0D7C2294" w14:textId="77777777" w:rsidR="008B2809" w:rsidRPr="00F8653A" w:rsidRDefault="008B2809" w:rsidP="00AD68E8">
      <w:pPr>
        <w:pStyle w:val="Bibliography"/>
        <w:rPr>
          <w:rFonts w:ascii="Arial" w:hAnsi="Arial" w:cs="Arial"/>
        </w:rPr>
      </w:pPr>
      <w:bookmarkStart w:id="653" w:name="ref-Hereford2009"/>
      <w:bookmarkEnd w:id="652"/>
      <w:r w:rsidRPr="00F8653A">
        <w:rPr>
          <w:rFonts w:ascii="Arial" w:hAnsi="Arial" w:cs="Arial"/>
        </w:rPr>
        <w:t xml:space="preserve">Hereford, Joe. 2009. “A quantitative survey of local adaptation and fitness trade-offs.” The University of Chicago Press. </w:t>
      </w:r>
      <w:hyperlink r:id="rId35">
        <w:r w:rsidRPr="00F8653A">
          <w:rPr>
            <w:rStyle w:val="Hyperlink"/>
            <w:rFonts w:ascii="Arial" w:hAnsi="Arial" w:cs="Arial"/>
          </w:rPr>
          <w:t>https://doi.org/10.1086/597611</w:t>
        </w:r>
      </w:hyperlink>
      <w:r w:rsidRPr="00F8653A">
        <w:rPr>
          <w:rFonts w:ascii="Arial" w:hAnsi="Arial" w:cs="Arial"/>
        </w:rPr>
        <w:t>.</w:t>
      </w:r>
    </w:p>
    <w:p w14:paraId="6E472EE0" w14:textId="77777777" w:rsidR="008B2809" w:rsidRPr="00F8653A" w:rsidRDefault="008B2809" w:rsidP="00AD68E8">
      <w:pPr>
        <w:pStyle w:val="Bibliography"/>
        <w:rPr>
          <w:rFonts w:ascii="Arial" w:hAnsi="Arial" w:cs="Arial"/>
        </w:rPr>
      </w:pPr>
      <w:bookmarkStart w:id="654" w:name="ref-Hoban2016"/>
      <w:bookmarkEnd w:id="653"/>
      <w:r w:rsidRPr="00F8653A">
        <w:rPr>
          <w:rFonts w:ascii="Arial" w:hAnsi="Arial" w:cs="Arial"/>
        </w:rPr>
        <w:t xml:space="preserve">Hoban, Sean, Joanna L. Kelley, Katie E. Lotterhos, Michael F. Antolin, Gideon Bradburd, David B. Lowry, Mary L. Poss, Laura K. Reed, Andrew Storfer, and Michael C. Whitlock. 2016. “Finding the genomic basis of local adaptation: Pitfalls, practical solutions, and future directions.” </w:t>
      </w:r>
      <w:r w:rsidRPr="00F8653A">
        <w:rPr>
          <w:rFonts w:ascii="Arial" w:hAnsi="Arial" w:cs="Arial"/>
          <w:i/>
        </w:rPr>
        <w:t>American Naturalist</w:t>
      </w:r>
      <w:r w:rsidRPr="00F8653A">
        <w:rPr>
          <w:rFonts w:ascii="Arial" w:hAnsi="Arial" w:cs="Arial"/>
        </w:rPr>
        <w:t xml:space="preserve"> 188 (4): 379–97. </w:t>
      </w:r>
      <w:hyperlink r:id="rId36">
        <w:r w:rsidRPr="00F8653A">
          <w:rPr>
            <w:rStyle w:val="Hyperlink"/>
            <w:rFonts w:ascii="Arial" w:hAnsi="Arial" w:cs="Arial"/>
          </w:rPr>
          <w:t>https://doi.org/10.1086/688018</w:t>
        </w:r>
      </w:hyperlink>
      <w:r w:rsidRPr="00F8653A">
        <w:rPr>
          <w:rFonts w:ascii="Arial" w:hAnsi="Arial" w:cs="Arial"/>
        </w:rPr>
        <w:t>.</w:t>
      </w:r>
    </w:p>
    <w:p w14:paraId="3BDE4089" w14:textId="77777777" w:rsidR="008B2809" w:rsidRPr="00F8653A" w:rsidRDefault="008B2809" w:rsidP="00AD68E8">
      <w:pPr>
        <w:pStyle w:val="Bibliography"/>
        <w:rPr>
          <w:rFonts w:ascii="Arial" w:hAnsi="Arial" w:cs="Arial"/>
        </w:rPr>
      </w:pPr>
      <w:bookmarkStart w:id="655" w:name="ref-Kirkpatrick2006"/>
      <w:bookmarkEnd w:id="654"/>
      <w:r w:rsidRPr="00F8653A">
        <w:rPr>
          <w:rFonts w:ascii="Arial" w:hAnsi="Arial" w:cs="Arial"/>
        </w:rPr>
        <w:t xml:space="preserve">Kirkpatrick, Mark, and Nick Barton. 2006. “Chromosome inversions, local adaptation and speciation.” </w:t>
      </w:r>
      <w:r w:rsidRPr="00F8653A">
        <w:rPr>
          <w:rFonts w:ascii="Arial" w:hAnsi="Arial" w:cs="Arial"/>
          <w:i/>
        </w:rPr>
        <w:t>Genetics</w:t>
      </w:r>
      <w:r w:rsidRPr="00F8653A">
        <w:rPr>
          <w:rFonts w:ascii="Arial" w:hAnsi="Arial" w:cs="Arial"/>
        </w:rPr>
        <w:t xml:space="preserve"> 173 (1): 419–34. </w:t>
      </w:r>
      <w:hyperlink r:id="rId37">
        <w:r w:rsidRPr="00F8653A">
          <w:rPr>
            <w:rStyle w:val="Hyperlink"/>
            <w:rFonts w:ascii="Arial" w:hAnsi="Arial" w:cs="Arial"/>
          </w:rPr>
          <w:t>https://doi.org/10.1534/genetics.105.047985</w:t>
        </w:r>
      </w:hyperlink>
      <w:r w:rsidRPr="00F8653A">
        <w:rPr>
          <w:rFonts w:ascii="Arial" w:hAnsi="Arial" w:cs="Arial"/>
        </w:rPr>
        <w:t>.</w:t>
      </w:r>
    </w:p>
    <w:p w14:paraId="585E96AB" w14:textId="77777777" w:rsidR="008B2809" w:rsidRPr="00F8653A" w:rsidRDefault="008B2809" w:rsidP="00AD68E8">
      <w:pPr>
        <w:pStyle w:val="Bibliography"/>
        <w:rPr>
          <w:rFonts w:ascii="Arial" w:hAnsi="Arial" w:cs="Arial"/>
        </w:rPr>
      </w:pPr>
      <w:bookmarkStart w:id="656" w:name="ref-Klopfstein2006"/>
      <w:bookmarkEnd w:id="655"/>
      <w:r w:rsidRPr="00F8653A">
        <w:rPr>
          <w:rFonts w:ascii="Arial" w:hAnsi="Arial" w:cs="Arial"/>
        </w:rPr>
        <w:t xml:space="preserve">Klopfstein, Seraina, Mathias Currat, and Laurent Excoffier. 2006. “The fate of mutations surfing on the wave of a range expansion.” </w:t>
      </w:r>
      <w:r w:rsidRPr="00F8653A">
        <w:rPr>
          <w:rFonts w:ascii="Arial" w:hAnsi="Arial" w:cs="Arial"/>
          <w:i/>
        </w:rPr>
        <w:t>Molecular Biology and Evolution</w:t>
      </w:r>
      <w:r w:rsidRPr="00F8653A">
        <w:rPr>
          <w:rFonts w:ascii="Arial" w:hAnsi="Arial" w:cs="Arial"/>
        </w:rPr>
        <w:t xml:space="preserve">. </w:t>
      </w:r>
      <w:hyperlink r:id="rId38">
        <w:r w:rsidRPr="00F8653A">
          <w:rPr>
            <w:rStyle w:val="Hyperlink"/>
            <w:rFonts w:ascii="Arial" w:hAnsi="Arial" w:cs="Arial"/>
          </w:rPr>
          <w:t>https://doi.org/10.1093/molbev/msj057</w:t>
        </w:r>
      </w:hyperlink>
      <w:r w:rsidRPr="00F8653A">
        <w:rPr>
          <w:rFonts w:ascii="Arial" w:hAnsi="Arial" w:cs="Arial"/>
        </w:rPr>
        <w:t>.</w:t>
      </w:r>
    </w:p>
    <w:p w14:paraId="3FC7023A" w14:textId="77777777" w:rsidR="008B2809" w:rsidRPr="00F8653A" w:rsidRDefault="008B2809" w:rsidP="00AD68E8">
      <w:pPr>
        <w:pStyle w:val="Bibliography"/>
        <w:rPr>
          <w:rFonts w:ascii="Arial" w:hAnsi="Arial" w:cs="Arial"/>
        </w:rPr>
      </w:pPr>
      <w:bookmarkStart w:id="657" w:name="ref-Legendre2012"/>
      <w:bookmarkEnd w:id="656"/>
      <w:r w:rsidRPr="00F8653A">
        <w:rPr>
          <w:rFonts w:ascii="Arial" w:hAnsi="Arial" w:cs="Arial"/>
        </w:rPr>
        <w:t xml:space="preserve">Legendre, P., and L. Legendre. 2012. </w:t>
      </w:r>
      <w:r w:rsidRPr="00F8653A">
        <w:rPr>
          <w:rFonts w:ascii="Arial" w:hAnsi="Arial" w:cs="Arial"/>
          <w:i/>
        </w:rPr>
        <w:t>Numerical Ecology, Volume 24</w:t>
      </w:r>
      <w:r w:rsidRPr="00F8653A">
        <w:rPr>
          <w:rFonts w:ascii="Arial" w:hAnsi="Arial" w:cs="Arial"/>
        </w:rPr>
        <w:t xml:space="preserve">. 3rd Englis. Elsevier. </w:t>
      </w:r>
      <w:hyperlink r:id="rId39">
        <w:r w:rsidRPr="00F8653A">
          <w:rPr>
            <w:rStyle w:val="Hyperlink"/>
            <w:rFonts w:ascii="Arial" w:hAnsi="Arial" w:cs="Arial"/>
          </w:rPr>
          <w:t>https://www.elsevier.com/books/numerical-ecology/legendre/978-0-444-53868-0</w:t>
        </w:r>
      </w:hyperlink>
      <w:r w:rsidRPr="00F8653A">
        <w:rPr>
          <w:rFonts w:ascii="Arial" w:hAnsi="Arial" w:cs="Arial"/>
        </w:rPr>
        <w:t>.</w:t>
      </w:r>
    </w:p>
    <w:p w14:paraId="50AD3852" w14:textId="77777777" w:rsidR="008B2809" w:rsidRPr="00F8653A" w:rsidRDefault="008B2809" w:rsidP="00AD68E8">
      <w:pPr>
        <w:pStyle w:val="Bibliography"/>
        <w:rPr>
          <w:rFonts w:ascii="Arial" w:hAnsi="Arial" w:cs="Arial"/>
        </w:rPr>
      </w:pPr>
      <w:bookmarkStart w:id="658" w:name="ref-Lotterhos2019-ki"/>
      <w:bookmarkEnd w:id="657"/>
      <w:r w:rsidRPr="00F8653A">
        <w:rPr>
          <w:rFonts w:ascii="Arial" w:hAnsi="Arial" w:cs="Arial"/>
        </w:rPr>
        <w:t xml:space="preserve">Lotterhos, Katie E. 2019. “The Effect of Neutral Recombination Variation on Genome Scans for Selection.” </w:t>
      </w:r>
      <w:r w:rsidRPr="00F8653A">
        <w:rPr>
          <w:rFonts w:ascii="Arial" w:hAnsi="Arial" w:cs="Arial"/>
          <w:i/>
        </w:rPr>
        <w:t>G3</w:t>
      </w:r>
      <w:r w:rsidRPr="00F8653A">
        <w:rPr>
          <w:rFonts w:ascii="Arial" w:hAnsi="Arial" w:cs="Arial"/>
        </w:rPr>
        <w:t xml:space="preserve"> 9 (6): 1851–67.</w:t>
      </w:r>
    </w:p>
    <w:p w14:paraId="2056860C" w14:textId="77777777" w:rsidR="008B2809" w:rsidRPr="00F8653A" w:rsidRDefault="008B2809" w:rsidP="00AD68E8">
      <w:pPr>
        <w:pStyle w:val="Bibliography"/>
        <w:rPr>
          <w:rFonts w:ascii="Arial" w:hAnsi="Arial" w:cs="Arial"/>
        </w:rPr>
      </w:pPr>
      <w:bookmarkStart w:id="659" w:name="ref-Meirmans2012"/>
      <w:bookmarkEnd w:id="658"/>
      <w:r w:rsidRPr="00F8653A">
        <w:rPr>
          <w:rFonts w:ascii="Arial" w:hAnsi="Arial" w:cs="Arial"/>
        </w:rPr>
        <w:t xml:space="preserve">Meirmans, Patrick G. 2012. “The trouble with isolation by distance.” </w:t>
      </w:r>
      <w:r w:rsidRPr="00F8653A">
        <w:rPr>
          <w:rFonts w:ascii="Arial" w:hAnsi="Arial" w:cs="Arial"/>
          <w:i/>
        </w:rPr>
        <w:t>Molecular Ecology</w:t>
      </w:r>
      <w:r w:rsidRPr="00F8653A">
        <w:rPr>
          <w:rFonts w:ascii="Arial" w:hAnsi="Arial" w:cs="Arial"/>
        </w:rPr>
        <w:t xml:space="preserve"> 21 (12): 2839–46. </w:t>
      </w:r>
      <w:hyperlink r:id="rId40">
        <w:r w:rsidRPr="00F8653A">
          <w:rPr>
            <w:rStyle w:val="Hyperlink"/>
            <w:rFonts w:ascii="Arial" w:hAnsi="Arial" w:cs="Arial"/>
          </w:rPr>
          <w:t>https://doi.org/10.1111/j.1365-294X.2012.05578.x</w:t>
        </w:r>
      </w:hyperlink>
      <w:r w:rsidRPr="00F8653A">
        <w:rPr>
          <w:rFonts w:ascii="Arial" w:hAnsi="Arial" w:cs="Arial"/>
        </w:rPr>
        <w:t>.</w:t>
      </w:r>
    </w:p>
    <w:p w14:paraId="32612F2F" w14:textId="77777777" w:rsidR="008B2809" w:rsidRPr="00F8653A" w:rsidRDefault="008B2809" w:rsidP="00AD68E8">
      <w:pPr>
        <w:pStyle w:val="Bibliography"/>
        <w:rPr>
          <w:rFonts w:ascii="Arial" w:hAnsi="Arial" w:cs="Arial"/>
        </w:rPr>
      </w:pPr>
      <w:bookmarkStart w:id="660" w:name="ref-Mimura2007"/>
      <w:bookmarkEnd w:id="659"/>
      <w:r w:rsidRPr="00F8653A">
        <w:rPr>
          <w:rFonts w:ascii="Arial" w:hAnsi="Arial" w:cs="Arial"/>
        </w:rPr>
        <w:lastRenderedPageBreak/>
        <w:t xml:space="preserve">Mimura, M., and S. N. Aitken. 2007. “Adaptive gradients and isolation-by-distance with postglacial migration in Picea sitchensis.” </w:t>
      </w:r>
      <w:r w:rsidRPr="00F8653A">
        <w:rPr>
          <w:rFonts w:ascii="Arial" w:hAnsi="Arial" w:cs="Arial"/>
          <w:i/>
        </w:rPr>
        <w:t>Heredity</w:t>
      </w:r>
      <w:r w:rsidRPr="00F8653A">
        <w:rPr>
          <w:rFonts w:ascii="Arial" w:hAnsi="Arial" w:cs="Arial"/>
        </w:rPr>
        <w:t xml:space="preserve"> 99 (2): 224–32. </w:t>
      </w:r>
      <w:hyperlink r:id="rId41">
        <w:r w:rsidRPr="00F8653A">
          <w:rPr>
            <w:rStyle w:val="Hyperlink"/>
            <w:rFonts w:ascii="Arial" w:hAnsi="Arial" w:cs="Arial"/>
          </w:rPr>
          <w:t>https://doi.org/10.1038/sj.hdy.6800987</w:t>
        </w:r>
      </w:hyperlink>
      <w:r w:rsidRPr="00F8653A">
        <w:rPr>
          <w:rFonts w:ascii="Arial" w:hAnsi="Arial" w:cs="Arial"/>
        </w:rPr>
        <w:t>.</w:t>
      </w:r>
    </w:p>
    <w:p w14:paraId="555BFA16" w14:textId="77777777" w:rsidR="008B2809" w:rsidRPr="00F8653A" w:rsidRDefault="008B2809" w:rsidP="00AD68E8">
      <w:pPr>
        <w:pStyle w:val="Bibliography"/>
        <w:rPr>
          <w:rFonts w:ascii="Arial" w:hAnsi="Arial" w:cs="Arial"/>
        </w:rPr>
      </w:pPr>
      <w:bookmarkStart w:id="661" w:name="ref-Morales2019"/>
      <w:bookmarkEnd w:id="660"/>
      <w:r w:rsidRPr="00F8653A">
        <w:rPr>
          <w:rFonts w:ascii="Arial" w:hAnsi="Arial" w:cs="Arial"/>
        </w:rPr>
        <w:t xml:space="preserve">Morales, Hernán E., Rui Faria, Kerstin Johannesson, Tomas Larsson, Marina Panova, Anja M. Westram, and Roger K. Butlin. 2019. “Genomic architecture of parallel ecological divergence: Beyond a single environmental contrast.” </w:t>
      </w:r>
      <w:r w:rsidRPr="00F8653A">
        <w:rPr>
          <w:rFonts w:ascii="Arial" w:hAnsi="Arial" w:cs="Arial"/>
          <w:i/>
        </w:rPr>
        <w:t>Science Advances</w:t>
      </w:r>
      <w:r w:rsidRPr="00F8653A">
        <w:rPr>
          <w:rFonts w:ascii="Arial" w:hAnsi="Arial" w:cs="Arial"/>
        </w:rPr>
        <w:t xml:space="preserve"> 5 (12): eaav9963. </w:t>
      </w:r>
      <w:hyperlink r:id="rId42">
        <w:r w:rsidRPr="00F8653A">
          <w:rPr>
            <w:rStyle w:val="Hyperlink"/>
            <w:rFonts w:ascii="Arial" w:hAnsi="Arial" w:cs="Arial"/>
          </w:rPr>
          <w:t>https://doi.org/10.1126/sciadv.aav9963</w:t>
        </w:r>
      </w:hyperlink>
      <w:r w:rsidRPr="00F8653A">
        <w:rPr>
          <w:rFonts w:ascii="Arial" w:hAnsi="Arial" w:cs="Arial"/>
        </w:rPr>
        <w:t>.</w:t>
      </w:r>
    </w:p>
    <w:p w14:paraId="4495F9EE" w14:textId="77777777" w:rsidR="008B2809" w:rsidRPr="00F8653A" w:rsidRDefault="008B2809" w:rsidP="00AD68E8">
      <w:pPr>
        <w:pStyle w:val="Bibliography"/>
        <w:rPr>
          <w:rFonts w:ascii="Arial" w:hAnsi="Arial" w:cs="Arial"/>
        </w:rPr>
      </w:pPr>
      <w:bookmarkStart w:id="662" w:name="ref-Mosca2014"/>
      <w:bookmarkEnd w:id="661"/>
      <w:r w:rsidRPr="00F8653A">
        <w:rPr>
          <w:rFonts w:ascii="Arial" w:hAnsi="Arial" w:cs="Arial"/>
        </w:rPr>
        <w:t xml:space="preserve">Mosca, Elena, Santiago C. González-Martínez, and David B. Neale. 2014. “Environmental versus geographical determinants of genetic structure in two subalpine conifers.” </w:t>
      </w:r>
      <w:r w:rsidRPr="00F8653A">
        <w:rPr>
          <w:rFonts w:ascii="Arial" w:hAnsi="Arial" w:cs="Arial"/>
          <w:i/>
        </w:rPr>
        <w:t>New Phytologist</w:t>
      </w:r>
      <w:r w:rsidRPr="00F8653A">
        <w:rPr>
          <w:rFonts w:ascii="Arial" w:hAnsi="Arial" w:cs="Arial"/>
        </w:rPr>
        <w:t xml:space="preserve"> 201 (1): 180–92. </w:t>
      </w:r>
      <w:hyperlink r:id="rId43">
        <w:r w:rsidRPr="00F8653A">
          <w:rPr>
            <w:rStyle w:val="Hyperlink"/>
            <w:rFonts w:ascii="Arial" w:hAnsi="Arial" w:cs="Arial"/>
          </w:rPr>
          <w:t>https://doi.org/10.1111/nph.12476</w:t>
        </w:r>
      </w:hyperlink>
      <w:r w:rsidRPr="00F8653A">
        <w:rPr>
          <w:rFonts w:ascii="Arial" w:hAnsi="Arial" w:cs="Arial"/>
        </w:rPr>
        <w:t>.</w:t>
      </w:r>
    </w:p>
    <w:p w14:paraId="48A1F46E" w14:textId="77777777" w:rsidR="008B2809" w:rsidRPr="00F8653A" w:rsidRDefault="008B2809" w:rsidP="00AD68E8">
      <w:pPr>
        <w:pStyle w:val="Bibliography"/>
        <w:rPr>
          <w:rFonts w:ascii="Arial" w:hAnsi="Arial" w:cs="Arial"/>
        </w:rPr>
      </w:pPr>
      <w:bookmarkStart w:id="663" w:name="ref-Noor2001"/>
      <w:bookmarkEnd w:id="662"/>
      <w:r w:rsidRPr="00F8653A">
        <w:rPr>
          <w:rFonts w:ascii="Arial" w:hAnsi="Arial" w:cs="Arial"/>
        </w:rPr>
        <w:t xml:space="preserve">Noor, M. A. F., K. L. Gratos, L. A. Bertucci, and J. Reiland. 2001. “Chromosomal inversions and the reproductive isolation of species.” </w:t>
      </w:r>
      <w:r w:rsidRPr="00F8653A">
        <w:rPr>
          <w:rFonts w:ascii="Arial" w:hAnsi="Arial" w:cs="Arial"/>
          <w:i/>
        </w:rPr>
        <w:t>Proceedings of the National Academy of Sciences of the United States of America</w:t>
      </w:r>
      <w:r w:rsidRPr="00F8653A">
        <w:rPr>
          <w:rFonts w:ascii="Arial" w:hAnsi="Arial" w:cs="Arial"/>
        </w:rPr>
        <w:t xml:space="preserve"> 98 (21): 12084–8. </w:t>
      </w:r>
      <w:hyperlink r:id="rId44">
        <w:r w:rsidRPr="00F8653A">
          <w:rPr>
            <w:rStyle w:val="Hyperlink"/>
            <w:rFonts w:ascii="Arial" w:hAnsi="Arial" w:cs="Arial"/>
          </w:rPr>
          <w:t>https://doi.org/10.1073/pnas.221274498</w:t>
        </w:r>
      </w:hyperlink>
      <w:r w:rsidRPr="00F8653A">
        <w:rPr>
          <w:rFonts w:ascii="Arial" w:hAnsi="Arial" w:cs="Arial"/>
        </w:rPr>
        <w:t>.</w:t>
      </w:r>
    </w:p>
    <w:p w14:paraId="082AF90E" w14:textId="77777777" w:rsidR="008B2809" w:rsidRPr="00F8653A" w:rsidRDefault="008B2809" w:rsidP="00AD68E8">
      <w:pPr>
        <w:pStyle w:val="Bibliography"/>
        <w:rPr>
          <w:rFonts w:ascii="Arial" w:hAnsi="Arial" w:cs="Arial"/>
        </w:rPr>
      </w:pPr>
      <w:bookmarkStart w:id="664" w:name="ref-Novembre2009"/>
      <w:bookmarkEnd w:id="663"/>
      <w:r w:rsidRPr="00F8653A">
        <w:rPr>
          <w:rFonts w:ascii="Arial" w:hAnsi="Arial" w:cs="Arial"/>
        </w:rPr>
        <w:t xml:space="preserve">Novembre, John, and Anna Di Rienzo. 2009. “Spatial patterns of variation due to natural selection in humans.” Nat Rev Genet. </w:t>
      </w:r>
      <w:hyperlink r:id="rId45">
        <w:r w:rsidRPr="00F8653A">
          <w:rPr>
            <w:rStyle w:val="Hyperlink"/>
            <w:rFonts w:ascii="Arial" w:hAnsi="Arial" w:cs="Arial"/>
          </w:rPr>
          <w:t>https://doi.org/10.1038/nrg2632</w:t>
        </w:r>
      </w:hyperlink>
      <w:r w:rsidRPr="00F8653A">
        <w:rPr>
          <w:rFonts w:ascii="Arial" w:hAnsi="Arial" w:cs="Arial"/>
        </w:rPr>
        <w:t>.</w:t>
      </w:r>
    </w:p>
    <w:p w14:paraId="73A1406F" w14:textId="77777777" w:rsidR="008B2809" w:rsidRPr="00F8653A" w:rsidRDefault="008B2809" w:rsidP="00AD68E8">
      <w:pPr>
        <w:pStyle w:val="Bibliography"/>
        <w:rPr>
          <w:rFonts w:ascii="Arial" w:hAnsi="Arial" w:cs="Arial"/>
        </w:rPr>
      </w:pPr>
      <w:bookmarkStart w:id="665" w:name="ref-Pavy2012"/>
      <w:bookmarkEnd w:id="664"/>
      <w:r w:rsidRPr="00F8653A">
        <w:rPr>
          <w:rFonts w:ascii="Arial" w:hAnsi="Arial" w:cs="Arial"/>
        </w:rPr>
        <w:t xml:space="preserve">Pavy, N., M. C. Namroud, F. Gagnon, N. Isabel, and J. Bousquet. 2012. “The heterogeneous levels of linkage disequilibrium in white spruce genes and comparative analysis with other conifers.” </w:t>
      </w:r>
      <w:r w:rsidRPr="00F8653A">
        <w:rPr>
          <w:rFonts w:ascii="Arial" w:hAnsi="Arial" w:cs="Arial"/>
          <w:i/>
        </w:rPr>
        <w:t>Heredity</w:t>
      </w:r>
      <w:r w:rsidRPr="00F8653A">
        <w:rPr>
          <w:rFonts w:ascii="Arial" w:hAnsi="Arial" w:cs="Arial"/>
        </w:rPr>
        <w:t xml:space="preserve"> 108 (3): 273–84. </w:t>
      </w:r>
      <w:hyperlink r:id="rId46">
        <w:r w:rsidRPr="00F8653A">
          <w:rPr>
            <w:rStyle w:val="Hyperlink"/>
            <w:rFonts w:ascii="Arial" w:hAnsi="Arial" w:cs="Arial"/>
          </w:rPr>
          <w:t>https://doi.org/10.1038/hdy.2011.72</w:t>
        </w:r>
      </w:hyperlink>
      <w:r w:rsidRPr="00F8653A">
        <w:rPr>
          <w:rFonts w:ascii="Arial" w:hAnsi="Arial" w:cs="Arial"/>
        </w:rPr>
        <w:t>.</w:t>
      </w:r>
    </w:p>
    <w:p w14:paraId="0C31E4ED" w14:textId="77777777" w:rsidR="008B2809" w:rsidRPr="00F8653A" w:rsidRDefault="008B2809" w:rsidP="00AD68E8">
      <w:pPr>
        <w:pStyle w:val="Bibliography"/>
        <w:rPr>
          <w:rFonts w:ascii="Arial" w:hAnsi="Arial" w:cs="Arial"/>
        </w:rPr>
      </w:pPr>
      <w:bookmarkStart w:id="666" w:name="ref-Ralph2020"/>
      <w:bookmarkEnd w:id="665"/>
      <w:r w:rsidRPr="00F8653A">
        <w:rPr>
          <w:rFonts w:ascii="Arial" w:hAnsi="Arial" w:cs="Arial"/>
        </w:rPr>
        <w:t xml:space="preserve">Ralph, Peter, Kevin Thornton, and Jerome Kelleher. 2020. “Efficiently summarizing relationships in large samples: A general duality between statistics of genealogies and genomes.” </w:t>
      </w:r>
      <w:r w:rsidRPr="00F8653A">
        <w:rPr>
          <w:rFonts w:ascii="Arial" w:hAnsi="Arial" w:cs="Arial"/>
          <w:i/>
        </w:rPr>
        <w:t>Genetics</w:t>
      </w:r>
      <w:r w:rsidRPr="00F8653A">
        <w:rPr>
          <w:rFonts w:ascii="Arial" w:hAnsi="Arial" w:cs="Arial"/>
        </w:rPr>
        <w:t xml:space="preserve"> 215 (3): 779–97. </w:t>
      </w:r>
      <w:hyperlink r:id="rId47">
        <w:r w:rsidRPr="00F8653A">
          <w:rPr>
            <w:rStyle w:val="Hyperlink"/>
            <w:rFonts w:ascii="Arial" w:hAnsi="Arial" w:cs="Arial"/>
          </w:rPr>
          <w:t>https://doi.org/10.1534/genetics.120.303253</w:t>
        </w:r>
      </w:hyperlink>
      <w:r w:rsidRPr="00F8653A">
        <w:rPr>
          <w:rFonts w:ascii="Arial" w:hAnsi="Arial" w:cs="Arial"/>
        </w:rPr>
        <w:t>.</w:t>
      </w:r>
    </w:p>
    <w:p w14:paraId="712822A6" w14:textId="77777777" w:rsidR="008B2809" w:rsidRPr="00F8653A" w:rsidRDefault="008B2809" w:rsidP="00AD68E8">
      <w:pPr>
        <w:pStyle w:val="Bibliography"/>
        <w:rPr>
          <w:rFonts w:ascii="Arial" w:hAnsi="Arial" w:cs="Arial"/>
        </w:rPr>
      </w:pPr>
      <w:bookmarkStart w:id="667" w:name="ref-Rieseberg2001"/>
      <w:bookmarkEnd w:id="666"/>
      <w:r w:rsidRPr="00F8653A">
        <w:rPr>
          <w:rFonts w:ascii="Arial" w:hAnsi="Arial" w:cs="Arial"/>
        </w:rPr>
        <w:t xml:space="preserve">Rieseberg, Loren H. 2001. “Chromosomal rearrangements and speciation.” Elsevier. </w:t>
      </w:r>
      <w:hyperlink r:id="rId48">
        <w:r w:rsidRPr="00F8653A">
          <w:rPr>
            <w:rStyle w:val="Hyperlink"/>
            <w:rFonts w:ascii="Arial" w:hAnsi="Arial" w:cs="Arial"/>
          </w:rPr>
          <w:t>https://doi.org/10.1016/S0169-5347(01)02187-5</w:t>
        </w:r>
      </w:hyperlink>
      <w:r w:rsidRPr="00F8653A">
        <w:rPr>
          <w:rFonts w:ascii="Arial" w:hAnsi="Arial" w:cs="Arial"/>
        </w:rPr>
        <w:t>.</w:t>
      </w:r>
    </w:p>
    <w:p w14:paraId="2BC6303E" w14:textId="77777777" w:rsidR="008B2809" w:rsidRPr="00F8653A" w:rsidRDefault="008B2809" w:rsidP="00AD68E8">
      <w:pPr>
        <w:pStyle w:val="Bibliography"/>
        <w:rPr>
          <w:rFonts w:ascii="Arial" w:hAnsi="Arial" w:cs="Arial"/>
        </w:rPr>
      </w:pPr>
      <w:bookmarkStart w:id="668" w:name="ref-Sakamoto2019"/>
      <w:bookmarkEnd w:id="667"/>
      <w:r w:rsidRPr="00F8653A">
        <w:rPr>
          <w:rFonts w:ascii="Arial" w:hAnsi="Arial" w:cs="Arial"/>
        </w:rPr>
        <w:t xml:space="preserve">Sakamoto, Takahiro, and Hideki Innan. 2019. “The evolutionary dynamics of a genetic barrier to gene flow: From the establishment to the emergence of a peak of divergence.” </w:t>
      </w:r>
      <w:r w:rsidRPr="00F8653A">
        <w:rPr>
          <w:rFonts w:ascii="Arial" w:hAnsi="Arial" w:cs="Arial"/>
          <w:i/>
        </w:rPr>
        <w:t>Genetics</w:t>
      </w:r>
      <w:r w:rsidRPr="00F8653A">
        <w:rPr>
          <w:rFonts w:ascii="Arial" w:hAnsi="Arial" w:cs="Arial"/>
        </w:rPr>
        <w:t xml:space="preserve"> 212 (4): 1383–98. </w:t>
      </w:r>
      <w:hyperlink r:id="rId49">
        <w:r w:rsidRPr="00F8653A">
          <w:rPr>
            <w:rStyle w:val="Hyperlink"/>
            <w:rFonts w:ascii="Arial" w:hAnsi="Arial" w:cs="Arial"/>
          </w:rPr>
          <w:t>https://doi.org/10.1534/genetics.119.302311</w:t>
        </w:r>
      </w:hyperlink>
      <w:r w:rsidRPr="00F8653A">
        <w:rPr>
          <w:rFonts w:ascii="Arial" w:hAnsi="Arial" w:cs="Arial"/>
        </w:rPr>
        <w:t>.</w:t>
      </w:r>
    </w:p>
    <w:p w14:paraId="6D3590C3" w14:textId="77777777" w:rsidR="008B2809" w:rsidRPr="00F8653A" w:rsidRDefault="008B2809" w:rsidP="00AD68E8">
      <w:pPr>
        <w:pStyle w:val="Bibliography"/>
        <w:rPr>
          <w:rFonts w:ascii="Arial" w:hAnsi="Arial" w:cs="Arial"/>
        </w:rPr>
      </w:pPr>
      <w:bookmarkStart w:id="669" w:name="ref-Schlotterer2014"/>
      <w:bookmarkEnd w:id="668"/>
      <w:r w:rsidRPr="00F8653A">
        <w:rPr>
          <w:rFonts w:ascii="Arial" w:hAnsi="Arial" w:cs="Arial"/>
        </w:rPr>
        <w:t xml:space="preserve">Schlötterer, Christian, Raymond Tobler, Robert Kofler, and Viola Nolte. 2014. “Sequencing pools of individuals-mining genome-wide polymorphism data without big funding.” Nature Publishing Group. </w:t>
      </w:r>
      <w:hyperlink r:id="rId50">
        <w:r w:rsidRPr="00F8653A">
          <w:rPr>
            <w:rStyle w:val="Hyperlink"/>
            <w:rFonts w:ascii="Arial" w:hAnsi="Arial" w:cs="Arial"/>
          </w:rPr>
          <w:t>https://doi.org/10.1038/nrg3803</w:t>
        </w:r>
      </w:hyperlink>
      <w:r w:rsidRPr="00F8653A">
        <w:rPr>
          <w:rFonts w:ascii="Arial" w:hAnsi="Arial" w:cs="Arial"/>
        </w:rPr>
        <w:t>.</w:t>
      </w:r>
    </w:p>
    <w:p w14:paraId="3AFF8BAA" w14:textId="77777777" w:rsidR="008B2809" w:rsidRPr="00F8653A" w:rsidRDefault="008B2809" w:rsidP="00AD68E8">
      <w:pPr>
        <w:pStyle w:val="Bibliography"/>
        <w:rPr>
          <w:rFonts w:ascii="Arial" w:hAnsi="Arial" w:cs="Arial"/>
        </w:rPr>
      </w:pPr>
      <w:bookmarkStart w:id="670" w:name="ref-Stapley2017"/>
      <w:bookmarkEnd w:id="669"/>
      <w:r w:rsidRPr="00F8653A">
        <w:rPr>
          <w:rFonts w:ascii="Arial" w:hAnsi="Arial" w:cs="Arial"/>
        </w:rPr>
        <w:t xml:space="preserve">Stapley, Jessica, Philine G. D. Feulner, Susan E. Johnston, Anna W. Santure, and Carole M. Smadja. 2017. “Variation in recombination frequency and distribution across eukaryotes: Patterns and processes.” </w:t>
      </w:r>
      <w:r w:rsidRPr="00F8653A">
        <w:rPr>
          <w:rFonts w:ascii="Arial" w:hAnsi="Arial" w:cs="Arial"/>
          <w:i/>
        </w:rPr>
        <w:t>Philosophical Transactions of the Royal Society B: Biological Sciences</w:t>
      </w:r>
      <w:r w:rsidRPr="00F8653A">
        <w:rPr>
          <w:rFonts w:ascii="Arial" w:hAnsi="Arial" w:cs="Arial"/>
        </w:rPr>
        <w:t xml:space="preserve"> 372 (1736). </w:t>
      </w:r>
      <w:hyperlink r:id="rId51">
        <w:r w:rsidRPr="00F8653A">
          <w:rPr>
            <w:rStyle w:val="Hyperlink"/>
            <w:rFonts w:ascii="Arial" w:hAnsi="Arial" w:cs="Arial"/>
          </w:rPr>
          <w:t>https://doi.org/10.1098/rstb.2016.0455</w:t>
        </w:r>
      </w:hyperlink>
      <w:r w:rsidRPr="00F8653A">
        <w:rPr>
          <w:rFonts w:ascii="Arial" w:hAnsi="Arial" w:cs="Arial"/>
        </w:rPr>
        <w:t>.</w:t>
      </w:r>
    </w:p>
    <w:p w14:paraId="789DD84A" w14:textId="77777777" w:rsidR="008B2809" w:rsidRPr="00F8653A" w:rsidRDefault="008B2809" w:rsidP="00AD68E8">
      <w:pPr>
        <w:pStyle w:val="Bibliography"/>
        <w:rPr>
          <w:rFonts w:ascii="Arial" w:hAnsi="Arial" w:cs="Arial"/>
        </w:rPr>
      </w:pPr>
      <w:bookmarkStart w:id="671" w:name="ref-Todesco2020"/>
      <w:bookmarkEnd w:id="670"/>
      <w:r w:rsidRPr="00F8653A">
        <w:rPr>
          <w:rFonts w:ascii="Arial" w:hAnsi="Arial" w:cs="Arial"/>
        </w:rPr>
        <w:t xml:space="preserve">Todesco, Marco, Gregory L. Owens, Natalia Bercovich, Jean Sébastien Légaré, Shaghayegh Soudi, Dylan O. Burge, Kaichi Huang, et al. 2020. “Massive haplotypes </w:t>
      </w:r>
      <w:r w:rsidRPr="00F8653A">
        <w:rPr>
          <w:rFonts w:ascii="Arial" w:hAnsi="Arial" w:cs="Arial"/>
        </w:rPr>
        <w:lastRenderedPageBreak/>
        <w:t xml:space="preserve">underlie ecotypic differentiation in sunflowers.” </w:t>
      </w:r>
      <w:r w:rsidRPr="00F8653A">
        <w:rPr>
          <w:rFonts w:ascii="Arial" w:hAnsi="Arial" w:cs="Arial"/>
          <w:i/>
        </w:rPr>
        <w:t>Nature</w:t>
      </w:r>
      <w:r w:rsidRPr="00F8653A">
        <w:rPr>
          <w:rFonts w:ascii="Arial" w:hAnsi="Arial" w:cs="Arial"/>
        </w:rPr>
        <w:t xml:space="preserve"> 584 (7822): 602–7. </w:t>
      </w:r>
      <w:hyperlink r:id="rId52">
        <w:r w:rsidRPr="00F8653A">
          <w:rPr>
            <w:rStyle w:val="Hyperlink"/>
            <w:rFonts w:ascii="Arial" w:hAnsi="Arial" w:cs="Arial"/>
          </w:rPr>
          <w:t>https://doi.org/10.1038/s41586-020-2467-6</w:t>
        </w:r>
      </w:hyperlink>
      <w:r w:rsidRPr="00F8653A">
        <w:rPr>
          <w:rFonts w:ascii="Arial" w:hAnsi="Arial" w:cs="Arial"/>
        </w:rPr>
        <w:t>.</w:t>
      </w:r>
    </w:p>
    <w:p w14:paraId="5A7F7F6D" w14:textId="77777777" w:rsidR="008B2809" w:rsidRPr="00F8653A" w:rsidRDefault="008B2809" w:rsidP="00AD68E8">
      <w:pPr>
        <w:pStyle w:val="Bibliography"/>
        <w:rPr>
          <w:rFonts w:ascii="Arial" w:hAnsi="Arial" w:cs="Arial"/>
        </w:rPr>
      </w:pPr>
      <w:bookmarkStart w:id="672" w:name="ref-Walsh"/>
      <w:bookmarkEnd w:id="671"/>
      <w:r w:rsidRPr="00F8653A">
        <w:rPr>
          <w:rFonts w:ascii="Arial" w:hAnsi="Arial" w:cs="Arial"/>
        </w:rPr>
        <w:t xml:space="preserve">Walsh, B., and M. Lynch. 2018. </w:t>
      </w:r>
      <w:r w:rsidRPr="00F8653A">
        <w:rPr>
          <w:rFonts w:ascii="Arial" w:hAnsi="Arial" w:cs="Arial"/>
          <w:i/>
        </w:rPr>
        <w:t>Evolution and Selection of Quantitative Traits</w:t>
      </w:r>
      <w:r w:rsidRPr="00F8653A">
        <w:rPr>
          <w:rFonts w:ascii="Arial" w:hAnsi="Arial" w:cs="Arial"/>
        </w:rPr>
        <w:t xml:space="preserve">. Oxford University Press. </w:t>
      </w:r>
      <w:hyperlink r:id="rId53">
        <w:r w:rsidRPr="00F8653A">
          <w:rPr>
            <w:rStyle w:val="Hyperlink"/>
            <w:rFonts w:ascii="Arial" w:hAnsi="Arial" w:cs="Arial"/>
          </w:rPr>
          <w:t>https://global.oup.com/academic/product/evolution-and-selection-of-quantitative-traits-9780198830870?cc=ca&amp;lang=en&amp;</w:t>
        </w:r>
      </w:hyperlink>
      <w:r w:rsidRPr="00F8653A">
        <w:rPr>
          <w:rFonts w:ascii="Arial" w:hAnsi="Arial" w:cs="Arial"/>
        </w:rPr>
        <w:t>.</w:t>
      </w:r>
    </w:p>
    <w:p w14:paraId="68484BD7" w14:textId="77777777" w:rsidR="008B2809" w:rsidRPr="00F8653A" w:rsidRDefault="008B2809" w:rsidP="00AD68E8">
      <w:pPr>
        <w:pStyle w:val="Bibliography"/>
        <w:rPr>
          <w:rFonts w:ascii="Arial" w:hAnsi="Arial" w:cs="Arial"/>
        </w:rPr>
      </w:pPr>
      <w:bookmarkStart w:id="673" w:name="ref-Wang2016"/>
      <w:bookmarkEnd w:id="672"/>
      <w:r w:rsidRPr="00F8653A">
        <w:rPr>
          <w:rFonts w:ascii="Arial" w:hAnsi="Arial" w:cs="Arial"/>
        </w:rPr>
        <w:t xml:space="preserve">Wang, Tongli, Andreas Hamann, Dave Spittlehouse, and Carlos Carroll. 2016. “Locally Downscaled and Spatially Customizable Climate Data for Historical and Future Periods for North America.” Edited by Inés Álvarez. </w:t>
      </w:r>
      <w:r w:rsidRPr="00F8653A">
        <w:rPr>
          <w:rFonts w:ascii="Arial" w:hAnsi="Arial" w:cs="Arial"/>
          <w:i/>
        </w:rPr>
        <w:t>PLOS ONE</w:t>
      </w:r>
      <w:r w:rsidRPr="00F8653A">
        <w:rPr>
          <w:rFonts w:ascii="Arial" w:hAnsi="Arial" w:cs="Arial"/>
        </w:rPr>
        <w:t xml:space="preserve"> 11 (6): e0156720. </w:t>
      </w:r>
      <w:hyperlink r:id="rId54">
        <w:r w:rsidRPr="00F8653A">
          <w:rPr>
            <w:rStyle w:val="Hyperlink"/>
            <w:rFonts w:ascii="Arial" w:hAnsi="Arial" w:cs="Arial"/>
          </w:rPr>
          <w:t>https://doi.org/10.1371/journal.pone.0156720</w:t>
        </w:r>
      </w:hyperlink>
      <w:r w:rsidRPr="00F8653A">
        <w:rPr>
          <w:rFonts w:ascii="Arial" w:hAnsi="Arial" w:cs="Arial"/>
        </w:rPr>
        <w:t>.</w:t>
      </w:r>
    </w:p>
    <w:p w14:paraId="38926FBE" w14:textId="77777777" w:rsidR="008B2809" w:rsidRPr="00F8653A" w:rsidRDefault="008B2809" w:rsidP="00AD68E8">
      <w:pPr>
        <w:pStyle w:val="Bibliography"/>
        <w:rPr>
          <w:rFonts w:ascii="Arial" w:hAnsi="Arial" w:cs="Arial"/>
        </w:rPr>
      </w:pPr>
      <w:bookmarkStart w:id="674" w:name="ref-Weir1984-tc"/>
      <w:bookmarkEnd w:id="673"/>
      <w:r w:rsidRPr="00F8653A">
        <w:rPr>
          <w:rFonts w:ascii="Arial" w:hAnsi="Arial" w:cs="Arial"/>
        </w:rPr>
        <w:t xml:space="preserve">Weir, Bruce S, and C Clark Cockerham. 1984. “Estimating F-statistics for the analysis of population structure.” </w:t>
      </w:r>
      <w:r w:rsidRPr="00F8653A">
        <w:rPr>
          <w:rFonts w:ascii="Arial" w:hAnsi="Arial" w:cs="Arial"/>
          <w:i/>
        </w:rPr>
        <w:t>Evolution</w:t>
      </w:r>
      <w:r w:rsidRPr="00F8653A">
        <w:rPr>
          <w:rFonts w:ascii="Arial" w:hAnsi="Arial" w:cs="Arial"/>
        </w:rPr>
        <w:t xml:space="preserve"> 38 (6): 1358–70.</w:t>
      </w:r>
    </w:p>
    <w:p w14:paraId="64D5906E" w14:textId="77777777" w:rsidR="008B2809" w:rsidRPr="00F8653A" w:rsidRDefault="008B2809" w:rsidP="00AD68E8">
      <w:pPr>
        <w:pStyle w:val="Bibliography"/>
        <w:rPr>
          <w:rFonts w:ascii="Arial" w:hAnsi="Arial" w:cs="Arial"/>
        </w:rPr>
      </w:pPr>
      <w:bookmarkStart w:id="675" w:name="ref-WHITLOCK2005"/>
      <w:bookmarkEnd w:id="674"/>
      <w:r w:rsidRPr="00F8653A">
        <w:rPr>
          <w:rFonts w:ascii="Arial" w:hAnsi="Arial" w:cs="Arial"/>
        </w:rPr>
        <w:t xml:space="preserve">Whitlock, M. C. 2005. “Combining probability from independent tests: the weighted Z-method is superior to Fisher’s approach.” </w:t>
      </w:r>
      <w:r w:rsidRPr="00F8653A">
        <w:rPr>
          <w:rFonts w:ascii="Arial" w:hAnsi="Arial" w:cs="Arial"/>
          <w:i/>
        </w:rPr>
        <w:t>Journal of Evolutionary Biology</w:t>
      </w:r>
      <w:r w:rsidRPr="00F8653A">
        <w:rPr>
          <w:rFonts w:ascii="Arial" w:hAnsi="Arial" w:cs="Arial"/>
        </w:rPr>
        <w:t xml:space="preserve"> 18 (5): 1368–73. </w:t>
      </w:r>
      <w:hyperlink r:id="rId55">
        <w:r w:rsidRPr="00F8653A">
          <w:rPr>
            <w:rStyle w:val="Hyperlink"/>
            <w:rFonts w:ascii="Arial" w:hAnsi="Arial" w:cs="Arial"/>
          </w:rPr>
          <w:t>https://doi.org/10.1111/j.1420-9101.2005.00917.x</w:t>
        </w:r>
      </w:hyperlink>
      <w:r w:rsidRPr="00F8653A">
        <w:rPr>
          <w:rFonts w:ascii="Arial" w:hAnsi="Arial" w:cs="Arial"/>
        </w:rPr>
        <w:t>.</w:t>
      </w:r>
    </w:p>
    <w:p w14:paraId="7012C5F1" w14:textId="77777777" w:rsidR="008B2809" w:rsidRPr="00F8653A" w:rsidRDefault="008B2809" w:rsidP="00AD68E8">
      <w:pPr>
        <w:pStyle w:val="Bibliography"/>
        <w:rPr>
          <w:rFonts w:ascii="Arial" w:hAnsi="Arial" w:cs="Arial"/>
        </w:rPr>
      </w:pPr>
      <w:bookmarkStart w:id="676" w:name="ref-Yeaman2013"/>
      <w:bookmarkEnd w:id="675"/>
      <w:r w:rsidRPr="00F8653A">
        <w:rPr>
          <w:rFonts w:ascii="Arial" w:hAnsi="Arial" w:cs="Arial"/>
        </w:rPr>
        <w:t xml:space="preserve">Yeaman, Sam. 2013. “Genomic rearrangements and the evolution of clusters of locally adaptive loci.” </w:t>
      </w:r>
      <w:r w:rsidRPr="00F8653A">
        <w:rPr>
          <w:rFonts w:ascii="Arial" w:hAnsi="Arial" w:cs="Arial"/>
          <w:i/>
        </w:rPr>
        <w:t>Proceedings of the National Academy of Sciences of the United States of America</w:t>
      </w:r>
      <w:r w:rsidRPr="00F8653A">
        <w:rPr>
          <w:rFonts w:ascii="Arial" w:hAnsi="Arial" w:cs="Arial"/>
        </w:rPr>
        <w:t xml:space="preserve"> 110 (19): E1743–E1751. </w:t>
      </w:r>
      <w:hyperlink r:id="rId56">
        <w:r w:rsidRPr="00F8653A">
          <w:rPr>
            <w:rStyle w:val="Hyperlink"/>
            <w:rFonts w:ascii="Arial" w:hAnsi="Arial" w:cs="Arial"/>
          </w:rPr>
          <w:t>https://doi.org/10.1073/pnas.1219381110</w:t>
        </w:r>
      </w:hyperlink>
      <w:r w:rsidRPr="00F8653A">
        <w:rPr>
          <w:rFonts w:ascii="Arial" w:hAnsi="Arial" w:cs="Arial"/>
        </w:rPr>
        <w:t>.</w:t>
      </w:r>
    </w:p>
    <w:p w14:paraId="1B40A3AB" w14:textId="77777777" w:rsidR="008B2809" w:rsidRPr="00F8653A" w:rsidRDefault="008B2809" w:rsidP="00AD68E8">
      <w:pPr>
        <w:pStyle w:val="Bibliography"/>
        <w:rPr>
          <w:rFonts w:ascii="Arial" w:hAnsi="Arial" w:cs="Arial"/>
        </w:rPr>
      </w:pPr>
      <w:bookmarkStart w:id="677" w:name="ref-Yeaman2018"/>
      <w:bookmarkEnd w:id="676"/>
      <w:r w:rsidRPr="00F8653A">
        <w:rPr>
          <w:rFonts w:ascii="Arial" w:hAnsi="Arial" w:cs="Arial"/>
        </w:rPr>
        <w:t xml:space="preserve">Yeaman, Sam, Aleeza C. Gerstein, Kathryn A. Hodgins, and Michael C. Whitlock. 2018. “Quantifying how constraints limit the diversity of viable routes to adaptation.” </w:t>
      </w:r>
      <w:r w:rsidRPr="00F8653A">
        <w:rPr>
          <w:rFonts w:ascii="Arial" w:hAnsi="Arial" w:cs="Arial"/>
          <w:i/>
        </w:rPr>
        <w:t>PLoS Genetics</w:t>
      </w:r>
      <w:r w:rsidRPr="00F8653A">
        <w:rPr>
          <w:rFonts w:ascii="Arial" w:hAnsi="Arial" w:cs="Arial"/>
        </w:rPr>
        <w:t xml:space="preserve"> 14 (10): e1007717. </w:t>
      </w:r>
      <w:hyperlink r:id="rId57">
        <w:r w:rsidRPr="00F8653A">
          <w:rPr>
            <w:rStyle w:val="Hyperlink"/>
            <w:rFonts w:ascii="Arial" w:hAnsi="Arial" w:cs="Arial"/>
          </w:rPr>
          <w:t>https://doi.org/10.1371/journal.pgen.1007717</w:t>
        </w:r>
      </w:hyperlink>
      <w:r w:rsidRPr="00F8653A">
        <w:rPr>
          <w:rFonts w:ascii="Arial" w:hAnsi="Arial" w:cs="Arial"/>
        </w:rPr>
        <w:t>.</w:t>
      </w:r>
    </w:p>
    <w:p w14:paraId="19D38701" w14:textId="77777777" w:rsidR="008B2809" w:rsidRPr="00F8653A" w:rsidRDefault="008B2809" w:rsidP="00AD68E8">
      <w:pPr>
        <w:pStyle w:val="Bibliography"/>
        <w:rPr>
          <w:rFonts w:ascii="Arial" w:hAnsi="Arial" w:cs="Arial"/>
        </w:rPr>
      </w:pPr>
      <w:bookmarkStart w:id="678" w:name="ref-Yeaman2016"/>
      <w:bookmarkEnd w:id="677"/>
      <w:r w:rsidRPr="00F8653A">
        <w:rPr>
          <w:rFonts w:ascii="Arial" w:hAnsi="Arial" w:cs="Arial"/>
        </w:rPr>
        <w:t xml:space="preserve">Yeaman, Sam, Kathryn A. Hodgins, Katie E. Lotterhos, Haktan Suren, Simon Nadeau, Jon C. Degner, Kristin A. Nurkowski, et al. 2016. “Convergent local adaptation to climate in distantly related conifers.” </w:t>
      </w:r>
      <w:r w:rsidRPr="00F8653A">
        <w:rPr>
          <w:rFonts w:ascii="Arial" w:hAnsi="Arial" w:cs="Arial"/>
          <w:i/>
        </w:rPr>
        <w:t>Science</w:t>
      </w:r>
      <w:r w:rsidRPr="00F8653A">
        <w:rPr>
          <w:rFonts w:ascii="Arial" w:hAnsi="Arial" w:cs="Arial"/>
        </w:rPr>
        <w:t xml:space="preserve"> 353 (6306): 1431–3. </w:t>
      </w:r>
      <w:hyperlink r:id="rId58">
        <w:r w:rsidRPr="00F8653A">
          <w:rPr>
            <w:rStyle w:val="Hyperlink"/>
            <w:rFonts w:ascii="Arial" w:hAnsi="Arial" w:cs="Arial"/>
          </w:rPr>
          <w:t>https://doi.org/10.1126/science.aaf7812</w:t>
        </w:r>
      </w:hyperlink>
      <w:r w:rsidRPr="00F8653A">
        <w:rPr>
          <w:rFonts w:ascii="Arial" w:hAnsi="Arial" w:cs="Arial"/>
        </w:rPr>
        <w:t>.</w:t>
      </w:r>
    </w:p>
    <w:p w14:paraId="62EEE776" w14:textId="77777777" w:rsidR="008B2809" w:rsidRPr="00F8653A" w:rsidRDefault="008B2809" w:rsidP="00AD68E8">
      <w:pPr>
        <w:pStyle w:val="Bibliography"/>
        <w:rPr>
          <w:rFonts w:ascii="Arial" w:hAnsi="Arial" w:cs="Arial"/>
        </w:rPr>
      </w:pPr>
      <w:bookmarkStart w:id="679" w:name="ref-Zhou2013"/>
      <w:bookmarkEnd w:id="678"/>
      <w:r w:rsidRPr="00F8653A">
        <w:rPr>
          <w:rFonts w:ascii="Arial" w:hAnsi="Arial" w:cs="Arial"/>
        </w:rPr>
        <w:t xml:space="preserve">Zhou, Xiang, Peter Carbonetto, and Matthew Stephens. 2013. “Polygenic Modeling with Bayesian Sparse Linear Mixed Models.” </w:t>
      </w:r>
      <w:r w:rsidRPr="00F8653A">
        <w:rPr>
          <w:rFonts w:ascii="Arial" w:hAnsi="Arial" w:cs="Arial"/>
          <w:i/>
        </w:rPr>
        <w:t>PLoS Genetics</w:t>
      </w:r>
      <w:r w:rsidRPr="00F8653A">
        <w:rPr>
          <w:rFonts w:ascii="Arial" w:hAnsi="Arial" w:cs="Arial"/>
        </w:rPr>
        <w:t xml:space="preserve"> 9 (2): 1003264. </w:t>
      </w:r>
      <w:hyperlink r:id="rId59">
        <w:r w:rsidRPr="00F8653A">
          <w:rPr>
            <w:rStyle w:val="Hyperlink"/>
            <w:rFonts w:ascii="Arial" w:hAnsi="Arial" w:cs="Arial"/>
          </w:rPr>
          <w:t>https://doi.org/10.1371/journal.pgen.1003264</w:t>
        </w:r>
      </w:hyperlink>
      <w:r w:rsidRPr="00F8653A">
        <w:rPr>
          <w:rFonts w:ascii="Arial" w:hAnsi="Arial" w:cs="Arial"/>
        </w:rPr>
        <w:t>.</w:t>
      </w:r>
      <w:bookmarkEnd w:id="679"/>
    </w:p>
    <w:p w14:paraId="476F7848" w14:textId="06B865D0" w:rsidR="000B456F" w:rsidRPr="00F8653A" w:rsidRDefault="0032250D" w:rsidP="00AD68E8">
      <w:pPr>
        <w:pStyle w:val="FirstParagraph"/>
        <w:rPr>
          <w:rFonts w:ascii="Arial" w:hAnsi="Arial" w:cs="Arial"/>
        </w:rPr>
      </w:pPr>
      <w:r w:rsidRPr="00F8653A">
        <w:rPr>
          <w:rFonts w:ascii="Arial" w:hAnsi="Arial" w:cs="Arial"/>
        </w:rPr>
        <w:br/>
      </w:r>
    </w:p>
    <w:p w14:paraId="636DB653" w14:textId="77777777" w:rsidR="00FB4B9E" w:rsidRPr="00F8653A" w:rsidRDefault="00FB4B9E" w:rsidP="00AD68E8">
      <w:pPr>
        <w:snapToGrid/>
        <w:spacing w:before="0"/>
        <w:rPr>
          <w:rFonts w:ascii="Arial" w:eastAsiaTheme="majorEastAsia" w:hAnsi="Arial" w:cs="Arial"/>
          <w:b/>
          <w:bCs/>
          <w:color w:val="000000" w:themeColor="text1"/>
          <w:sz w:val="40"/>
          <w:szCs w:val="32"/>
        </w:rPr>
      </w:pPr>
      <w:bookmarkStart w:id="680" w:name="appendix"/>
      <w:r w:rsidRPr="00F8653A">
        <w:rPr>
          <w:rFonts w:ascii="Arial" w:hAnsi="Arial" w:cs="Arial"/>
        </w:rPr>
        <w:br w:type="page"/>
      </w:r>
    </w:p>
    <w:p w14:paraId="1A6647E9" w14:textId="47E2D0B6" w:rsidR="000B456F" w:rsidRPr="00F8653A" w:rsidRDefault="0032250D" w:rsidP="00AD68E8">
      <w:pPr>
        <w:pStyle w:val="Heading1"/>
        <w:rPr>
          <w:rFonts w:ascii="Arial" w:hAnsi="Arial" w:cs="Arial"/>
        </w:rPr>
      </w:pPr>
      <w:r w:rsidRPr="00F8653A">
        <w:rPr>
          <w:rFonts w:ascii="Arial" w:hAnsi="Arial" w:cs="Arial"/>
        </w:rPr>
        <w:lastRenderedPageBreak/>
        <w:t>Appendix</w:t>
      </w:r>
      <w:bookmarkEnd w:id="680"/>
    </w:p>
    <w:p w14:paraId="60E182BE" w14:textId="51DA1805" w:rsidR="000B456F" w:rsidRPr="00F8653A" w:rsidRDefault="004752BC" w:rsidP="00AD68E8">
      <w:pPr>
        <w:pStyle w:val="Heading1"/>
        <w:rPr>
          <w:rFonts w:ascii="Arial" w:hAnsi="Arial" w:cs="Arial"/>
        </w:rPr>
      </w:pPr>
      <w:bookmarkStart w:id="681" w:name="Xf8e57546ac7d515d826edd70575de4460609d67"/>
      <w:r w:rsidRPr="00F8653A">
        <w:rPr>
          <w:rFonts w:ascii="Arial" w:hAnsi="Arial" w:cs="Arial"/>
        </w:rPr>
        <w:t xml:space="preserve">Parametrizing </w:t>
      </w:r>
      <w:r w:rsidR="0032250D" w:rsidRPr="00F8653A">
        <w:rPr>
          <w:rFonts w:ascii="Arial" w:hAnsi="Arial" w:cs="Arial"/>
        </w:rPr>
        <w:t>simulations of local adaptation</w:t>
      </w:r>
      <w:bookmarkEnd w:id="681"/>
    </w:p>
    <w:p w14:paraId="4661AFB4" w14:textId="29692A0A" w:rsidR="000B456F" w:rsidRPr="00F8653A" w:rsidRDefault="0032250D" w:rsidP="00AD68E8">
      <w:pPr>
        <w:pStyle w:val="FirstParagraph"/>
        <w:rPr>
          <w:rFonts w:ascii="Arial" w:hAnsi="Arial" w:cs="Arial"/>
        </w:rPr>
      </w:pPr>
      <w:r w:rsidRPr="00F8653A">
        <w:rPr>
          <w:rFonts w:ascii="Arial" w:hAnsi="Arial" w:cs="Arial"/>
        </w:rPr>
        <w:t xml:space="preserve">Consider a hypothetical species of conifer inhabiting British Columbia, Canada. There may be many hundreds of millions of individuals in this hypothetical species distributed across the landscape. It would be computationally intractable to simulate all individuals forward-in-time incorporating adaptation to </w:t>
      </w:r>
      <w:r w:rsidR="009E69B6">
        <w:rPr>
          <w:rFonts w:ascii="Arial" w:hAnsi="Arial" w:cs="Arial"/>
        </w:rPr>
        <w:t>environmental variation</w:t>
      </w:r>
      <w:r w:rsidRPr="00F8653A">
        <w:rPr>
          <w:rFonts w:ascii="Arial" w:hAnsi="Arial" w:cs="Arial"/>
        </w:rPr>
        <w:t xml:space="preserve"> across the landscape with recombining chromosomes, even with modern population genetic simulators. In our simulations we scaled several population genetic parameters to model a large population when simulating a much smaller one. In the following sections, we outline and justify the approach we used to scale pertinent population genetic parameters.</w:t>
      </w:r>
    </w:p>
    <w:p w14:paraId="2C9E6FD2" w14:textId="77777777" w:rsidR="000B456F" w:rsidRPr="00F8653A" w:rsidRDefault="0032250D" w:rsidP="00AD68E8">
      <w:pPr>
        <w:pStyle w:val="Heading2"/>
        <w:rPr>
          <w:rFonts w:ascii="Arial" w:hAnsi="Arial" w:cs="Arial"/>
        </w:rPr>
      </w:pPr>
      <w:bookmarkStart w:id="682" w:name="mutation-rate"/>
      <w:r w:rsidRPr="00F8653A">
        <w:rPr>
          <w:rFonts w:ascii="Arial" w:hAnsi="Arial" w:cs="Arial"/>
        </w:rPr>
        <w:t>Mutation rate</w:t>
      </w:r>
      <w:bookmarkEnd w:id="682"/>
    </w:p>
    <w:p w14:paraId="5534A68D" w14:textId="77777777" w:rsidR="000B456F" w:rsidRPr="00F8653A" w:rsidRDefault="0032250D" w:rsidP="00AD68E8">
      <w:pPr>
        <w:pStyle w:val="FirstParagraph"/>
        <w:rPr>
          <w:rFonts w:ascii="Arial" w:hAnsi="Arial" w:cs="Arial"/>
        </w:rPr>
      </w:pPr>
      <w:r w:rsidRPr="00F8653A">
        <w:rPr>
          <w:rFonts w:ascii="Arial" w:hAnsi="Arial" w:cs="Arial"/>
        </w:rPr>
        <w:t>We set the neutral mutation rate such that there would be an average of around 20 SNPs in each gene with a minor allele frequency threshold greater than 0.05. This number was motivated by the average number of SNPs per gene in the lodgepole pine dataset described by (Yeaman et al. 2016). We found that a neutral mutation rate (</w:t>
      </w:r>
      <m:oMath>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in our simulations achieved an average of 23.3. Note that this </w:t>
      </w:r>
      <m:oMath>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gave a very low population-mutation rate within demes, </w:t>
      </w:r>
      <m:oMath>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 </w:t>
      </w:r>
      <m:oMath>
        <m:r>
          <w:rPr>
            <w:rFonts w:ascii="Cambria Math" w:hAnsi="Cambria Math" w:cs="Arial"/>
          </w:rPr>
          <m:t>4.0×</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w:t>
      </w:r>
    </w:p>
    <w:p w14:paraId="5FE65234" w14:textId="6C57B458" w:rsidR="000B456F" w:rsidRPr="00F8653A" w:rsidRDefault="0032250D" w:rsidP="00AD68E8">
      <w:pPr>
        <w:pStyle w:val="BodyText"/>
        <w:rPr>
          <w:rFonts w:ascii="Arial" w:hAnsi="Arial" w:cs="Arial"/>
        </w:rPr>
      </w:pPr>
      <w:r w:rsidRPr="00F8653A">
        <w:rPr>
          <w:rFonts w:ascii="Arial" w:hAnsi="Arial" w:cs="Arial"/>
        </w:rPr>
        <w:t xml:space="preserve">There are no estimates available of the mutation rate for locally adaptive alleles. As such, we had no empirical estimates to base our simulations on. Instead, we opted to use mutation rates that resulted in multiple locally beneficial alleles establishing in our simulations. For directional selection, we found that a mutation rate of </w:t>
      </w:r>
      <m:oMath>
        <m:sSub>
          <m:sSubPr>
            <m:ctrlPr>
              <w:rPr>
                <w:rFonts w:ascii="Cambria Math" w:hAnsi="Cambria Math" w:cs="Arial"/>
              </w:rPr>
            </m:ctrlPr>
          </m:sSubPr>
          <m:e>
            <m:r>
              <w:rPr>
                <w:rFonts w:ascii="Cambria Math" w:hAnsi="Cambria Math" w:cs="Arial"/>
              </w:rPr>
              <m:t>μ</m:t>
            </m:r>
          </m:e>
          <m:sub>
            <m:r>
              <w:rPr>
                <w:rFonts w:ascii="Cambria Math" w:hAnsi="Cambria Math" w:cs="Arial"/>
              </w:rPr>
              <m:t>alpha</m:t>
            </m:r>
          </m:sub>
        </m:sSub>
        <m:r>
          <w:rPr>
            <w:rFonts w:ascii="Cambria Math" w:hAnsi="Cambria Math" w:cs="Arial"/>
          </w:rPr>
          <m:t>=3×</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Pr="00F8653A">
        <w:rPr>
          <w:rFonts w:ascii="Arial" w:hAnsi="Arial" w:cs="Arial"/>
        </w:rPr>
        <w:t xml:space="preserve"> resulted in an average of 6.XX locally adaptive genes establishing. For </w:t>
      </w:r>
      <w:r w:rsidR="005C454D" w:rsidRPr="00F8653A">
        <w:rPr>
          <w:rFonts w:ascii="Arial" w:hAnsi="Arial" w:cs="Arial"/>
        </w:rPr>
        <w:t>stabilizing</w:t>
      </w:r>
      <w:r w:rsidRPr="00F8653A">
        <w:rPr>
          <w:rFonts w:ascii="Arial" w:hAnsi="Arial" w:cs="Arial"/>
        </w:rPr>
        <w:t xml:space="preserve"> selection, a mutation rate of </w:t>
      </w:r>
      <m:oMath>
        <m:sSub>
          <m:sSubPr>
            <m:ctrlPr>
              <w:rPr>
                <w:rFonts w:ascii="Cambria Math" w:hAnsi="Cambria Math" w:cs="Arial"/>
              </w:rPr>
            </m:ctrlPr>
          </m:sSubPr>
          <m:e>
            <m:r>
              <w:rPr>
                <w:rFonts w:ascii="Cambria Math" w:hAnsi="Cambria Math" w:cs="Arial"/>
              </w:rPr>
              <m:t>μ</m:t>
            </m:r>
          </m:e>
          <m:sub>
            <m:r>
              <w:rPr>
                <w:rFonts w:ascii="Cambria Math" w:hAnsi="Cambria Math" w:cs="Arial"/>
              </w:rPr>
              <m:t>alpha</m:t>
            </m:r>
          </m:sub>
        </m:sSub>
        <m:r>
          <w:rPr>
            <w:rFonts w:ascii="Cambria Math" w:hAnsi="Cambria Math" w:cs="Arial"/>
          </w:rPr>
          <m:t>=1×</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resulted in similar numbers of genes establishing. Note that in our model of directional selection, only a single nucleotide in </w:t>
      </w:r>
      <w:r w:rsidR="004752BC" w:rsidRPr="00F8653A">
        <w:rPr>
          <w:rFonts w:ascii="Arial" w:hAnsi="Arial" w:cs="Arial"/>
        </w:rPr>
        <w:t xml:space="preserve">each of </w:t>
      </w:r>
      <w:r w:rsidRPr="00F8653A">
        <w:rPr>
          <w:rFonts w:ascii="Arial" w:hAnsi="Arial" w:cs="Arial"/>
        </w:rPr>
        <w:t xml:space="preserve">12 genes could mutate to a locally benficial allele. In the case of </w:t>
      </w:r>
      <w:r w:rsidR="005C454D" w:rsidRPr="00F8653A">
        <w:rPr>
          <w:rFonts w:ascii="Arial" w:hAnsi="Arial" w:cs="Arial"/>
        </w:rPr>
        <w:t>stabilizing</w:t>
      </w:r>
      <w:r w:rsidRPr="00F8653A">
        <w:rPr>
          <w:rFonts w:ascii="Arial" w:hAnsi="Arial" w:cs="Arial"/>
        </w:rPr>
        <w:t xml:space="preserve"> selection, all 1,000bp in the simulated gene could give rise to mutations that affected phenotype.</w:t>
      </w:r>
    </w:p>
    <w:p w14:paraId="21EC6CB5" w14:textId="77777777" w:rsidR="000B456F" w:rsidRPr="00F8653A" w:rsidRDefault="0032250D" w:rsidP="00AD68E8">
      <w:pPr>
        <w:pStyle w:val="Heading2"/>
        <w:rPr>
          <w:rFonts w:ascii="Arial" w:hAnsi="Arial" w:cs="Arial"/>
        </w:rPr>
      </w:pPr>
      <w:bookmarkStart w:id="683" w:name="recombination-rates"/>
      <w:r w:rsidRPr="00F8653A">
        <w:rPr>
          <w:rFonts w:ascii="Arial" w:hAnsi="Arial" w:cs="Arial"/>
        </w:rPr>
        <w:t>Recombination rates</w:t>
      </w:r>
      <w:bookmarkEnd w:id="683"/>
    </w:p>
    <w:p w14:paraId="0613311A" w14:textId="55E2846F" w:rsidR="000B456F" w:rsidRPr="00F8653A" w:rsidRDefault="0032250D" w:rsidP="00AD68E8">
      <w:pPr>
        <w:pStyle w:val="FirstParagraph"/>
        <w:rPr>
          <w:rFonts w:ascii="Arial" w:hAnsi="Arial" w:cs="Arial"/>
        </w:rPr>
      </w:pPr>
      <w:r w:rsidRPr="00F8653A">
        <w:rPr>
          <w:rFonts w:ascii="Arial" w:hAnsi="Arial" w:cs="Arial"/>
        </w:rPr>
        <w:t>We based our choice of recombination rate on patterns of LD decay reported for conifers. The pattern of LD decay in a panmictic population can be predicted by the population</w:t>
      </w:r>
      <w:r w:rsidR="004752BC" w:rsidRPr="00F8653A">
        <w:rPr>
          <w:rFonts w:ascii="Arial" w:hAnsi="Arial" w:cs="Arial"/>
        </w:rPr>
        <w:t>-</w:t>
      </w:r>
      <w:r w:rsidRPr="00F8653A">
        <w:rPr>
          <w:rFonts w:ascii="Arial" w:hAnsi="Arial" w:cs="Arial"/>
        </w:rPr>
        <w:t>scaled recombination parameter (</w:t>
      </w:r>
      <m:oMath>
        <m:r>
          <w:rPr>
            <w:rFonts w:ascii="Cambria Math" w:hAnsi="Cambria Math" w:cs="Arial"/>
          </w:rPr>
          <m:t>ρ=4</m:t>
        </m:r>
        <m:sSub>
          <m:sSubPr>
            <m:ctrlPr>
              <w:rPr>
                <w:rFonts w:ascii="Cambria Math" w:hAnsi="Cambria Math" w:cs="Arial"/>
              </w:rPr>
            </m:ctrlPr>
          </m:sSubPr>
          <m:e>
            <m:r>
              <w:rPr>
                <w:rFonts w:ascii="Cambria Math" w:hAnsi="Cambria Math" w:cs="Arial"/>
              </w:rPr>
              <m:t>N</m:t>
            </m:r>
          </m:e>
          <m:sub>
            <m:r>
              <w:rPr>
                <w:rFonts w:ascii="Cambria Math" w:hAnsi="Cambria Math" w:cs="Arial"/>
              </w:rPr>
              <m:t>e</m:t>
            </m:r>
          </m:sub>
        </m:sSub>
        <m:r>
          <w:rPr>
            <w:rFonts w:ascii="Cambria Math" w:hAnsi="Cambria Math" w:cs="Arial"/>
          </w:rPr>
          <m:t>r</m:t>
        </m:r>
      </m:oMath>
      <w:r w:rsidRPr="00F8653A">
        <w:rPr>
          <w:rFonts w:ascii="Arial" w:hAnsi="Arial" w:cs="Arial"/>
        </w:rPr>
        <w:t xml:space="preserve">; Charlesworth and Charlesworth 2010), but the pattern of LD decay in structured populations is less well described. In conifers, LD decays very rapidly in conifers and </w:t>
      </w:r>
      <m:oMath>
        <m:r>
          <w:rPr>
            <w:rFonts w:ascii="Cambria Math" w:hAnsi="Cambria Math" w:cs="Arial"/>
          </w:rPr>
          <m:t>ρ≈0.005</m:t>
        </m:r>
      </m:oMath>
      <w:r w:rsidRPr="00F8653A">
        <w:rPr>
          <w:rFonts w:ascii="Arial" w:hAnsi="Arial" w:cs="Arial"/>
        </w:rPr>
        <w:t xml:space="preserve"> has been estimated (Pavy et al. 2012). However, per basepair recombination rates (</w:t>
      </w:r>
      <m:oMath>
        <m:r>
          <w:rPr>
            <w:rFonts w:ascii="Cambria Math" w:hAnsi="Cambria Math" w:cs="Arial"/>
          </w:rPr>
          <m:t>r</m:t>
        </m:r>
      </m:oMath>
      <w:r w:rsidRPr="00F8653A">
        <w:rPr>
          <w:rFonts w:ascii="Arial" w:hAnsi="Arial" w:cs="Arial"/>
        </w:rPr>
        <w:t>) in conifers are extremely low, estimated to be on the order of 0.05 cM/Mbp - more than 10</w:t>
      </w:r>
      <m:oMath>
        <m:r>
          <w:rPr>
            <w:rFonts w:ascii="Cambria Math" w:hAnsi="Cambria Math" w:cs="Arial"/>
          </w:rPr>
          <m:t>×</m:t>
        </m:r>
      </m:oMath>
      <w:r w:rsidRPr="00F8653A">
        <w:rPr>
          <w:rFonts w:ascii="Arial" w:hAnsi="Arial" w:cs="Arial"/>
        </w:rPr>
        <w:t xml:space="preserve"> lower than the average for humans (Stapley et al. 2017). This implies a very large effective population size of </w:t>
      </w:r>
      <w:r w:rsidRPr="00F8653A">
        <w:rPr>
          <w:rFonts w:ascii="Arial" w:hAnsi="Arial" w:cs="Arial"/>
        </w:rPr>
        <w:lastRenderedPageBreak/>
        <w:t xml:space="preserve">roughly </w:t>
      </w:r>
      <m:oMath>
        <m:f>
          <m:fPr>
            <m:ctrlPr>
              <w:rPr>
                <w:rFonts w:ascii="Cambria Math" w:hAnsi="Cambria Math" w:cs="Arial"/>
              </w:rPr>
            </m:ctrlPr>
          </m:fPr>
          <m:num>
            <m:r>
              <w:rPr>
                <w:rFonts w:ascii="Cambria Math" w:hAnsi="Cambria Math" w:cs="Arial"/>
              </w:rPr>
              <m:t>0.005</m:t>
            </m:r>
          </m:num>
          <m:den>
            <m:r>
              <w:rPr>
                <w:rFonts w:ascii="Cambria Math" w:hAnsi="Cambria Math" w:cs="Arial"/>
              </w:rPr>
              <m:t>4×0.5×</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den>
        </m:f>
        <m:r>
          <w:rPr>
            <w:rFonts w:ascii="Cambria Math" w:hAnsi="Cambria Math" w:cs="Arial"/>
          </w:rPr>
          <m:t>=2.5×</m:t>
        </m:r>
        <m:sSup>
          <m:sSupPr>
            <m:ctrlPr>
              <w:rPr>
                <w:rFonts w:ascii="Cambria Math" w:hAnsi="Cambria Math" w:cs="Arial"/>
              </w:rPr>
            </m:ctrlPr>
          </m:sSupPr>
          <m:e>
            <m:r>
              <w:rPr>
                <w:rFonts w:ascii="Cambria Math" w:hAnsi="Cambria Math" w:cs="Arial"/>
              </w:rPr>
              <m:t>10</m:t>
            </m:r>
          </m:e>
          <m:sup>
            <m:r>
              <w:rPr>
                <w:rFonts w:ascii="Cambria Math" w:hAnsi="Cambria Math" w:cs="Arial"/>
              </w:rPr>
              <m:t>6</m:t>
            </m:r>
          </m:sup>
        </m:sSup>
      </m:oMath>
      <w:r w:rsidRPr="00F8653A">
        <w:rPr>
          <w:rFonts w:ascii="Arial" w:hAnsi="Arial" w:cs="Arial"/>
        </w:rPr>
        <w:t xml:space="preserve">, much larger than is feasible to simulate. To acheive a similar number of recombination events through time in our simulated populations, we needed to increase </w:t>
      </w:r>
      <m:oMath>
        <m:r>
          <w:rPr>
            <w:rFonts w:ascii="Cambria Math" w:hAnsi="Cambria Math" w:cs="Arial"/>
          </w:rPr>
          <m:t>r</m:t>
        </m:r>
      </m:oMath>
      <w:r w:rsidRPr="00F8653A">
        <w:rPr>
          <w:rFonts w:ascii="Arial" w:hAnsi="Arial" w:cs="Arial"/>
        </w:rPr>
        <w:t xml:space="preserve"> above what has been empirically estimated. We chose a recombination rate that gave us a pattern of LD decay that was similar to what has been observed in conifers. We found that a per base pair recombination </w:t>
      </w:r>
      <m:oMath>
        <m:r>
          <w:rPr>
            <w:rFonts w:ascii="Cambria Math" w:hAnsi="Cambria Math" w:cs="Arial"/>
          </w:rPr>
          <m:t>r=1×</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Pr="00F8653A">
        <w:rPr>
          <w:rFonts w:ascii="Arial" w:hAnsi="Arial" w:cs="Arial"/>
        </w:rPr>
        <w:t xml:space="preserve"> (i.e. roughly </w:t>
      </w:r>
      <m:oMath>
        <m:r>
          <w:rPr>
            <w:rFonts w:ascii="Cambria Math" w:hAnsi="Cambria Math" w:cs="Arial"/>
          </w:rPr>
          <m:t>200×</m:t>
        </m:r>
      </m:oMath>
      <w:r w:rsidRPr="00F8653A">
        <w:rPr>
          <w:rFonts w:ascii="Arial" w:hAnsi="Arial" w:cs="Arial"/>
        </w:rPr>
        <w:t xml:space="preserve"> greater than in natural populations)</w:t>
      </w:r>
      <w:r w:rsidR="00E37C0E">
        <w:rPr>
          <w:rFonts w:ascii="Arial" w:hAnsi="Arial" w:cs="Arial"/>
        </w:rPr>
        <w:t xml:space="preserve"> gave a pattern of LD in our simulated populations that was similar to what has been reported for conifers</w:t>
      </w:r>
      <w:r w:rsidRPr="00F8653A">
        <w:rPr>
          <w:rFonts w:ascii="Arial" w:hAnsi="Arial" w:cs="Arial"/>
        </w:rPr>
        <w:t>.</w:t>
      </w:r>
    </w:p>
    <w:p w14:paraId="294F61A7" w14:textId="77777777" w:rsidR="000B456F" w:rsidRPr="00F8653A" w:rsidRDefault="0032250D" w:rsidP="00AD68E8">
      <w:pPr>
        <w:pStyle w:val="Heading2"/>
        <w:rPr>
          <w:rFonts w:ascii="Arial" w:hAnsi="Arial" w:cs="Arial"/>
        </w:rPr>
      </w:pPr>
      <w:bookmarkStart w:id="684" w:name="selection-coefficients"/>
      <w:r w:rsidRPr="00F8653A">
        <w:rPr>
          <w:rFonts w:ascii="Arial" w:hAnsi="Arial" w:cs="Arial"/>
        </w:rPr>
        <w:t>Selection coefficients</w:t>
      </w:r>
      <w:bookmarkEnd w:id="684"/>
    </w:p>
    <w:p w14:paraId="5255C191" w14:textId="316D26B6" w:rsidR="00276073" w:rsidRPr="00F8653A" w:rsidRDefault="0032250D" w:rsidP="00AD68E8">
      <w:pPr>
        <w:pStyle w:val="FirstParagraph"/>
        <w:rPr>
          <w:rFonts w:ascii="Arial" w:hAnsi="Arial" w:cs="Arial"/>
        </w:rPr>
      </w:pPr>
      <w:r w:rsidRPr="00F8653A">
        <w:rPr>
          <w:rFonts w:ascii="Arial" w:hAnsi="Arial" w:cs="Arial"/>
        </w:rPr>
        <w:t xml:space="preserve">It is difficult to choose a realistic set of selection parameters for modelling local adaptation because there are, at present, no estimates of the distribution of fitness effects for mutations that have spatially divergent effects. However, common garden studies of a variety of taxa have estimated fitness differences of up </w:t>
      </w:r>
      <w:r w:rsidR="004752BC" w:rsidRPr="00F8653A">
        <w:rPr>
          <w:rFonts w:ascii="Arial" w:hAnsi="Arial" w:cs="Arial"/>
        </w:rPr>
        <w:t xml:space="preserve">to </w:t>
      </w:r>
      <w:r w:rsidRPr="00F8653A">
        <w:rPr>
          <w:rFonts w:ascii="Arial" w:hAnsi="Arial" w:cs="Arial"/>
        </w:rPr>
        <w:t xml:space="preserve">35-45% between populations grown in home-like conditions versus away-like conditions (Hereford 2009; Bontrager et al. 2020). Motivated by such studies, we chose to </w:t>
      </w:r>
      <w:r w:rsidR="004117E4" w:rsidRPr="00F8653A">
        <w:rPr>
          <w:rFonts w:ascii="Arial" w:hAnsi="Arial" w:cs="Arial"/>
        </w:rPr>
        <w:t>parametrize</w:t>
      </w:r>
      <w:r w:rsidRPr="00F8653A">
        <w:rPr>
          <w:rFonts w:ascii="Arial" w:hAnsi="Arial" w:cs="Arial"/>
        </w:rPr>
        <w:t xml:space="preserve"> selection using the </w:t>
      </w:r>
      <w:commentRangeStart w:id="685"/>
      <w:commentRangeStart w:id="686"/>
      <w:r w:rsidRPr="00F8653A">
        <w:rPr>
          <w:rFonts w:ascii="Arial" w:hAnsi="Arial" w:cs="Arial"/>
        </w:rPr>
        <w:t xml:space="preserve">fitness difference </w:t>
      </w:r>
      <w:commentRangeEnd w:id="685"/>
      <w:r w:rsidR="004752BC" w:rsidRPr="00F8653A">
        <w:rPr>
          <w:rStyle w:val="CommentReference"/>
          <w:rFonts w:ascii="Arial" w:hAnsi="Arial" w:cs="Arial"/>
        </w:rPr>
        <w:commentReference w:id="685"/>
      </w:r>
      <w:commentRangeEnd w:id="686"/>
      <w:r w:rsidR="00B30A53">
        <w:rPr>
          <w:rStyle w:val="CommentReference"/>
        </w:rPr>
        <w:commentReference w:id="686"/>
      </w:r>
      <w:r w:rsidRPr="00F8653A">
        <w:rPr>
          <w:rFonts w:ascii="Arial" w:hAnsi="Arial" w:cs="Arial"/>
        </w:rPr>
        <w:t>between home versus away environments.</w:t>
      </w:r>
    </w:p>
    <w:p w14:paraId="66907381" w14:textId="094A29BD" w:rsidR="008B6D6D" w:rsidRPr="008B6D6D" w:rsidRDefault="0032250D" w:rsidP="008B6D6D">
      <w:pPr>
        <w:pStyle w:val="FirstParagraph"/>
        <w:rPr>
          <w:rFonts w:ascii="Arial" w:hAnsi="Arial" w:cs="Arial"/>
        </w:rPr>
      </w:pPr>
      <w:r w:rsidRPr="00F8653A">
        <w:rPr>
          <w:rFonts w:ascii="Arial" w:hAnsi="Arial" w:cs="Arial"/>
        </w:rPr>
        <w:br/>
        <w:t xml:space="preserve">When modelling directional selection, our simulations contained 12 loci that could mutate to generate a locally beneficial allele. The phenotypic optima that we simulated ranged from -7 to 7 and we modelled selection on a locus as </w:t>
      </w:r>
      <m:oMath>
        <m:r>
          <w:rPr>
            <w:rFonts w:ascii="Cambria Math" w:hAnsi="Cambria Math" w:cs="Arial"/>
          </w:rPr>
          <m:t>1+</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θ</m:t>
        </m:r>
      </m:oMath>
      <w:r w:rsidRPr="00F8653A">
        <w:rPr>
          <w:rFonts w:ascii="Arial" w:hAnsi="Arial" w:cs="Arial"/>
        </w:rPr>
        <w:t xml:space="preserve"> for a homozygote and </w:t>
      </w:r>
      <m:oMath>
        <m:r>
          <w:rPr>
            <w:rFonts w:ascii="Cambria Math" w:hAnsi="Cambria Math" w:cs="Arial"/>
          </w:rPr>
          <m:t>1+</m:t>
        </m:r>
        <m:r>
          <w:rPr>
            <w:rFonts w:ascii="Cambria Math" w:hAnsi="Cambria Math" w:cs="Arial"/>
          </w:rPr>
          <m:t>h</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θ</m:t>
        </m:r>
      </m:oMath>
      <w:r w:rsidRPr="00F8653A">
        <w:rPr>
          <w:rFonts w:ascii="Arial" w:hAnsi="Arial" w:cs="Arial"/>
        </w:rPr>
        <w:t xml:space="preserve"> for a heterozygote, where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oMath>
      <w:r w:rsidRPr="00F8653A">
        <w:rPr>
          <w:rFonts w:ascii="Arial" w:hAnsi="Arial" w:cs="Arial"/>
        </w:rPr>
        <w:t xml:space="preserve"> is the selection coefficient, </w:t>
      </w:r>
      <m:oMath>
        <m:r>
          <w:rPr>
            <w:rFonts w:ascii="Cambria Math" w:hAnsi="Cambria Math" w:cs="Arial"/>
          </w:rPr>
          <m:t>θ</m:t>
        </m:r>
      </m:oMath>
      <w:r w:rsidRPr="00F8653A">
        <w:rPr>
          <w:rFonts w:ascii="Arial" w:hAnsi="Arial" w:cs="Arial"/>
        </w:rPr>
        <w:t xml:space="preserve"> is the phenotypic optimum and </w:t>
      </w:r>
      <m:oMath>
        <m:r>
          <w:rPr>
            <w:rFonts w:ascii="Cambria Math" w:hAnsi="Cambria Math" w:cs="Arial"/>
          </w:rPr>
          <m:t>h</m:t>
        </m:r>
      </m:oMath>
      <w:r w:rsidRPr="00F8653A">
        <w:rPr>
          <w:rFonts w:ascii="Arial" w:hAnsi="Arial" w:cs="Arial"/>
        </w:rPr>
        <w:t xml:space="preserve"> is the dominance coefficient. With a selection coefficient of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=0.003</m:t>
        </m:r>
      </m:oMath>
      <w:r w:rsidRPr="00F8653A">
        <w:rPr>
          <w:rFonts w:ascii="Arial" w:hAnsi="Arial" w:cs="Arial"/>
        </w:rPr>
        <w:t xml:space="preserve">, the maximum relative fitness was </w:t>
      </w:r>
      <m:oMath>
        <m:r>
          <w:rPr>
            <w:rFonts w:ascii="Cambria Math" w:hAnsi="Cambria Math" w:cs="Arial"/>
          </w:rPr>
          <m:t>(1+7×</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sSup>
          <m:sSupPr>
            <m:ctrlPr>
              <w:rPr>
                <w:rFonts w:ascii="Cambria Math" w:hAnsi="Cambria Math" w:cs="Arial"/>
              </w:rPr>
            </m:ctrlPr>
          </m:sSupPr>
          <m:e>
            <m:r>
              <w:rPr>
                <w:rFonts w:ascii="Cambria Math" w:hAnsi="Cambria Math" w:cs="Arial"/>
              </w:rPr>
              <m:t>)</m:t>
            </m:r>
          </m:e>
          <m:sup>
            <m:r>
              <w:rPr>
                <w:rFonts w:ascii="Cambria Math" w:hAnsi="Cambria Math" w:cs="Arial"/>
              </w:rPr>
              <m:t>12</m:t>
            </m:r>
          </m:sup>
        </m:sSup>
        <m:r>
          <w:rPr>
            <w:rFonts w:ascii="Cambria Math" w:hAnsi="Cambria Math" w:cs="Arial"/>
          </w:rPr>
          <m:t>=1.28</m:t>
        </m:r>
      </m:oMath>
      <w:r w:rsidRPr="00F8653A">
        <w:rPr>
          <w:rFonts w:ascii="Arial" w:hAnsi="Arial" w:cs="Arial"/>
        </w:rPr>
        <w:t xml:space="preserve"> for an individual homozygous for all locally beneficial alleles. An individual homozygous for those alleles, but in the oppositely selected </w:t>
      </w:r>
      <w:r w:rsidRPr="000C25AD">
        <w:rPr>
          <w:rFonts w:ascii="Arial" w:hAnsi="Arial" w:cs="Arial"/>
        </w:rPr>
        <w:t xml:space="preserve">environment (i.e. present in the wrong deme) had a fitness of </w:t>
      </w:r>
      <m:oMath>
        <m:r>
          <w:rPr>
            <w:rFonts w:ascii="Cambria Math" w:hAnsi="Cambria Math" w:cs="Arial"/>
          </w:rPr>
          <m:t>(1-7×</m:t>
        </m:r>
        <m:sSup>
          <m:sSupPr>
            <m:ctrlPr>
              <w:rPr>
                <w:rFonts w:ascii="Cambria Math" w:hAnsi="Cambria Math" w:cs="Arial"/>
              </w:rPr>
            </m:ctrlPr>
          </m:sSupPr>
          <m:e>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m:t>
            </m:r>
          </m:e>
          <m:sup>
            <m:r>
              <w:rPr>
                <w:rFonts w:ascii="Cambria Math" w:hAnsi="Cambria Math" w:cs="Arial"/>
              </w:rPr>
              <m:t>12</m:t>
            </m:r>
          </m:sup>
        </m:sSup>
        <m:r>
          <w:rPr>
            <w:rFonts w:ascii="Cambria Math" w:hAnsi="Cambria Math" w:cs="Arial"/>
          </w:rPr>
          <m:t>=0.775</m:t>
        </m:r>
      </m:oMath>
      <w:r w:rsidRPr="000C25AD">
        <w:rPr>
          <w:rFonts w:ascii="Arial" w:hAnsi="Arial" w:cs="Arial"/>
        </w:rPr>
        <w:t>.</w:t>
      </w:r>
      <w:r w:rsidR="008B6D6D" w:rsidRPr="000C25AD">
        <w:rPr>
          <w:rFonts w:ascii="Arial" w:hAnsi="Arial" w:cs="Arial"/>
        </w:rPr>
        <w:t xml:space="preserve"> Thus, there would be approximately 40% difference in fitness between well locally adapted individuals at home versus away in the most extreme case. </w:t>
      </w:r>
    </w:p>
    <w:p w14:paraId="7CD13B66" w14:textId="7C0297E9" w:rsidR="000B456F" w:rsidRPr="00F8653A" w:rsidRDefault="0032250D" w:rsidP="00AD68E8">
      <w:pPr>
        <w:pStyle w:val="BodyText"/>
        <w:rPr>
          <w:rFonts w:ascii="Arial" w:hAnsi="Arial" w:cs="Arial"/>
        </w:rPr>
      </w:pPr>
      <w:r w:rsidRPr="00F8653A">
        <w:rPr>
          <w:rFonts w:ascii="Arial" w:hAnsi="Arial" w:cs="Arial"/>
        </w:rPr>
        <w:t xml:space="preserve">As stated the main text, for </w:t>
      </w:r>
      <w:r w:rsidR="005C454D" w:rsidRPr="00F8653A">
        <w:rPr>
          <w:rFonts w:ascii="Arial" w:hAnsi="Arial" w:cs="Arial"/>
        </w:rPr>
        <w:t>stabilizing</w:t>
      </w:r>
      <w:r w:rsidRPr="00F8653A">
        <w:rPr>
          <w:rFonts w:ascii="Arial" w:hAnsi="Arial" w:cs="Arial"/>
        </w:rPr>
        <w:t xml:space="preserve"> selection simulations we chose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r>
          <w:rPr>
            <w:rFonts w:ascii="Cambria Math" w:hAnsi="Cambria Math" w:cs="Arial"/>
          </w:rPr>
          <m:t>=192</m:t>
        </m:r>
      </m:oMath>
      <w:r w:rsidRPr="00F8653A">
        <w:rPr>
          <w:rFonts w:ascii="Arial" w:hAnsi="Arial" w:cs="Arial"/>
        </w:rPr>
        <w:t xml:space="preserve"> as this gave a maximum of 50% difference in fitness between individuals grown in home-like conditions versus away-like conditions.</w:t>
      </w:r>
    </w:p>
    <w:p w14:paraId="01E0BDA8" w14:textId="77777777" w:rsidR="000B456F" w:rsidRPr="00F8653A" w:rsidRDefault="0032250D" w:rsidP="00AD68E8">
      <w:pPr>
        <w:pStyle w:val="Heading2"/>
        <w:rPr>
          <w:rFonts w:ascii="Arial" w:hAnsi="Arial" w:cs="Arial"/>
        </w:rPr>
      </w:pPr>
      <w:bookmarkStart w:id="687" w:name="migration-rate"/>
      <w:r w:rsidRPr="00F8653A">
        <w:rPr>
          <w:rFonts w:ascii="Arial" w:hAnsi="Arial" w:cs="Arial"/>
        </w:rPr>
        <w:t>Migration rate</w:t>
      </w:r>
      <w:bookmarkEnd w:id="687"/>
    </w:p>
    <w:p w14:paraId="25D8846A" w14:textId="71E0A92A" w:rsidR="00BF2BDC" w:rsidRPr="00F8653A" w:rsidRDefault="004752BC" w:rsidP="00AD68E8">
      <w:pPr>
        <w:pStyle w:val="FirstParagraph"/>
        <w:rPr>
          <w:rFonts w:ascii="Arial" w:hAnsi="Arial" w:cs="Arial"/>
        </w:rPr>
      </w:pPr>
      <w:r w:rsidRPr="00F8653A">
        <w:rPr>
          <w:rFonts w:ascii="Arial" w:hAnsi="Arial" w:cs="Arial"/>
        </w:rPr>
        <w:t>We wanted to model populations with</w:t>
      </w:r>
      <w:r w:rsidR="0032250D" w:rsidRPr="00F8653A">
        <w:rPr>
          <w:rFonts w:ascii="Arial" w:hAnsi="Arial" w:cs="Arial"/>
        </w:rPr>
        <w:t xml:space="preserve">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across the metapopulation of approximately 0.05, as has been reported for widely distributed conifer species such as lodgepole pine and interior spruce (Yeaman et al. 2016). For the stepping-stone simulations, we chose a migration rate of </w:t>
      </w:r>
      <m:oMath>
        <m:f>
          <m:fPr>
            <m:ctrlPr>
              <w:rPr>
                <w:rFonts w:ascii="Cambria Math" w:hAnsi="Cambria Math" w:cs="Arial"/>
              </w:rPr>
            </m:ctrlPr>
          </m:fPr>
          <m:num>
            <m:r>
              <w:rPr>
                <w:rFonts w:ascii="Cambria Math" w:hAnsi="Cambria Math" w:cs="Arial"/>
              </w:rPr>
              <m:t>7.5</m:t>
            </m:r>
          </m:num>
          <m:den>
            <m:r>
              <w:rPr>
                <w:rFonts w:ascii="Cambria Math" w:hAnsi="Cambria Math" w:cs="Arial"/>
              </w:rPr>
              <m:t>2</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den>
        </m:f>
      </m:oMath>
      <w:r w:rsidR="0032250D" w:rsidRPr="00F8653A">
        <w:rPr>
          <w:rFonts w:ascii="Arial" w:hAnsi="Arial" w:cs="Arial"/>
        </w:rPr>
        <w:t xml:space="preserve"> as we found that this gave a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of 0.04. For an island model, we used the analytical formulae given in the main text to set </w:t>
      </w:r>
      <m:oMath>
        <m:r>
          <w:rPr>
            <w:rFonts w:ascii="Cambria Math" w:hAnsi="Cambria Math" w:cs="Arial"/>
          </w:rPr>
          <m:t>m</m:t>
        </m:r>
      </m:oMath>
      <w:r w:rsidR="0032250D" w:rsidRPr="00F8653A">
        <w:rPr>
          <w:rFonts w:ascii="Arial" w:hAnsi="Arial" w:cs="Arial"/>
        </w:rPr>
        <w:t xml:space="preserve"> to achieve a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of 0.03.</w:t>
      </w:r>
    </w:p>
    <w:p w14:paraId="41A77462" w14:textId="6618DD43" w:rsidR="000B456F" w:rsidRPr="00523167" w:rsidRDefault="00BF2BDC" w:rsidP="002E3029">
      <w:pPr>
        <w:snapToGrid/>
        <w:spacing w:before="0"/>
        <w:rPr>
          <w:rFonts w:ascii="Arial" w:hAnsi="Arial" w:cs="Arial"/>
        </w:rPr>
      </w:pPr>
      <w:r w:rsidRPr="00F8653A">
        <w:rPr>
          <w:rFonts w:ascii="Arial" w:hAnsi="Arial" w:cs="Arial"/>
        </w:rPr>
        <w:br w:type="page"/>
      </w:r>
      <w:r w:rsidRPr="00523167">
        <w:rPr>
          <w:rFonts w:ascii="Arial" w:hAnsi="Arial" w:cs="Arial"/>
          <w:b/>
          <w:bCs/>
        </w:rPr>
        <w:lastRenderedPageBreak/>
        <w:t>T</w:t>
      </w:r>
      <w:r w:rsidR="00FB4B9E" w:rsidRPr="00523167">
        <w:rPr>
          <w:rFonts w:ascii="Arial" w:hAnsi="Arial" w:cs="Arial"/>
          <w:b/>
          <w:bCs/>
        </w:rPr>
        <w:t>able S1</w:t>
      </w:r>
      <w:r w:rsidR="00FB4B9E" w:rsidRPr="00523167">
        <w:rPr>
          <w:rFonts w:ascii="Arial" w:hAnsi="Arial" w:cs="Arial"/>
        </w:rPr>
        <w:t xml:space="preserve"> </w:t>
      </w:r>
      <w:r w:rsidR="0032250D" w:rsidRPr="00523167">
        <w:rPr>
          <w:rFonts w:ascii="Arial" w:hAnsi="Arial" w:cs="Arial"/>
        </w:rPr>
        <w:t xml:space="preserve">Population genetic parameters of a hypothetical organism, and how they are scaled in the simulations. The meta-population inhabits a </w:t>
      </w:r>
      <m:oMath>
        <m:r>
          <m:rPr>
            <m:sty m:val="p"/>
          </m:rPr>
          <w:rPr>
            <w:rFonts w:ascii="Cambria Math" w:hAnsi="Cambria Math" w:cs="Arial"/>
          </w:rPr>
          <m:t>14×14</m:t>
        </m:r>
      </m:oMath>
      <w:r w:rsidR="0032250D" w:rsidRPr="00523167">
        <w:rPr>
          <w:rFonts w:ascii="Arial" w:hAnsi="Arial" w:cs="Arial"/>
        </w:rPr>
        <w:t xml:space="preserve"> 2-dimensional stepping stone. Parameters are shown for a population with 12 loci subject to directional selection.</w:t>
      </w:r>
    </w:p>
    <w:tbl>
      <w:tblPr>
        <w:tblStyle w:val="Table"/>
        <w:tblW w:w="5247" w:type="pct"/>
        <w:tblBorders>
          <w:top w:val="single" w:sz="4" w:space="0" w:color="auto"/>
          <w:bottom w:val="single" w:sz="4" w:space="0" w:color="auto"/>
        </w:tblBorders>
        <w:tblLook w:val="07C0" w:firstRow="0" w:lastRow="1" w:firstColumn="1" w:lastColumn="1" w:noHBand="1" w:noVBand="1"/>
        <w:tblCaption w:val="Population genetic parameters of a hypothetical organism, and how they are scaled in the simulations. The meta-population inhabits a 14\times14 2-dimensional stepping stone. Parameters are shown for a population with 12 loci subject to directional selection."/>
      </w:tblPr>
      <w:tblGrid>
        <w:gridCol w:w="3119"/>
        <w:gridCol w:w="1933"/>
        <w:gridCol w:w="2357"/>
        <w:gridCol w:w="2165"/>
        <w:gridCol w:w="248"/>
      </w:tblGrid>
      <w:tr w:rsidR="00A840C9" w:rsidRPr="00F8653A" w14:paraId="1CA6545A" w14:textId="77777777" w:rsidTr="00A840C9">
        <w:trPr>
          <w:trHeight w:val="759"/>
        </w:trPr>
        <w:tc>
          <w:tcPr>
            <w:tcW w:w="1588" w:type="pct"/>
            <w:tcBorders>
              <w:top w:val="single" w:sz="4" w:space="0" w:color="auto"/>
              <w:bottom w:val="single" w:sz="4" w:space="0" w:color="auto"/>
            </w:tcBorders>
          </w:tcPr>
          <w:p w14:paraId="5028A5A6" w14:textId="77777777" w:rsidR="000B456F" w:rsidRPr="00F8653A" w:rsidRDefault="0032250D" w:rsidP="00AD68E8">
            <w:pPr>
              <w:pStyle w:val="Compact"/>
              <w:rPr>
                <w:rFonts w:ascii="Arial" w:hAnsi="Arial" w:cs="Arial"/>
              </w:rPr>
            </w:pPr>
            <w:r w:rsidRPr="00F8653A">
              <w:rPr>
                <w:rFonts w:ascii="Arial" w:hAnsi="Arial" w:cs="Arial"/>
              </w:rPr>
              <w:t>Parameter</w:t>
            </w:r>
          </w:p>
        </w:tc>
        <w:tc>
          <w:tcPr>
            <w:tcW w:w="984" w:type="pct"/>
            <w:tcBorders>
              <w:top w:val="single" w:sz="4" w:space="0" w:color="auto"/>
              <w:bottom w:val="single" w:sz="4" w:space="0" w:color="auto"/>
            </w:tcBorders>
          </w:tcPr>
          <w:p w14:paraId="4267A72C" w14:textId="77777777" w:rsidR="000B456F" w:rsidRPr="00F8653A" w:rsidRDefault="0032250D" w:rsidP="00AD68E8">
            <w:pPr>
              <w:pStyle w:val="Compact"/>
              <w:jc w:val="center"/>
              <w:rPr>
                <w:rFonts w:ascii="Arial" w:hAnsi="Arial" w:cs="Arial"/>
              </w:rPr>
            </w:pPr>
            <w:r w:rsidRPr="00F8653A">
              <w:rPr>
                <w:rFonts w:ascii="Arial" w:hAnsi="Arial" w:cs="Arial"/>
              </w:rPr>
              <w:t>Hypothetical Biological Value</w:t>
            </w:r>
          </w:p>
        </w:tc>
        <w:tc>
          <w:tcPr>
            <w:tcW w:w="1200" w:type="pct"/>
            <w:tcBorders>
              <w:top w:val="single" w:sz="4" w:space="0" w:color="auto"/>
              <w:bottom w:val="single" w:sz="4" w:space="0" w:color="auto"/>
            </w:tcBorders>
          </w:tcPr>
          <w:p w14:paraId="1D8522F8" w14:textId="77777777" w:rsidR="000B456F" w:rsidRPr="00F8653A" w:rsidRDefault="0032250D" w:rsidP="00AD68E8">
            <w:pPr>
              <w:pStyle w:val="Compact"/>
              <w:jc w:val="center"/>
              <w:rPr>
                <w:rFonts w:ascii="Arial" w:hAnsi="Arial" w:cs="Arial"/>
              </w:rPr>
            </w:pPr>
            <w:r w:rsidRPr="00F8653A">
              <w:rPr>
                <w:rFonts w:ascii="Arial" w:hAnsi="Arial" w:cs="Arial"/>
              </w:rPr>
              <w:t>Scaled Parameter</w:t>
            </w:r>
          </w:p>
        </w:tc>
        <w:tc>
          <w:tcPr>
            <w:tcW w:w="0" w:type="auto"/>
            <w:tcBorders>
              <w:top w:val="single" w:sz="4" w:space="0" w:color="auto"/>
              <w:bottom w:val="single" w:sz="4" w:space="0" w:color="auto"/>
            </w:tcBorders>
          </w:tcPr>
          <w:p w14:paraId="179B51B9" w14:textId="77777777" w:rsidR="000B456F" w:rsidRPr="00F8653A" w:rsidRDefault="0032250D" w:rsidP="00AD68E8">
            <w:pPr>
              <w:pStyle w:val="Compact"/>
              <w:jc w:val="center"/>
              <w:rPr>
                <w:rFonts w:ascii="Arial" w:hAnsi="Arial" w:cs="Arial"/>
              </w:rPr>
            </w:pPr>
            <w:r w:rsidRPr="00F8653A">
              <w:rPr>
                <w:rFonts w:ascii="Arial" w:hAnsi="Arial" w:cs="Arial"/>
              </w:rPr>
              <w:t>Unscaled (Simulation)</w:t>
            </w:r>
          </w:p>
        </w:tc>
        <w:tc>
          <w:tcPr>
            <w:tcW w:w="126" w:type="pct"/>
            <w:tcBorders>
              <w:top w:val="single" w:sz="4" w:space="0" w:color="auto"/>
              <w:bottom w:val="single" w:sz="4" w:space="0" w:color="auto"/>
            </w:tcBorders>
          </w:tcPr>
          <w:p w14:paraId="3C9AE094" w14:textId="77777777" w:rsidR="000B456F" w:rsidRPr="00F8653A" w:rsidRDefault="000B456F" w:rsidP="00AD68E8">
            <w:pPr>
              <w:rPr>
                <w:rFonts w:ascii="Arial" w:hAnsi="Arial" w:cs="Arial"/>
              </w:rPr>
            </w:pPr>
          </w:p>
        </w:tc>
      </w:tr>
      <w:tr w:rsidR="00A840C9" w:rsidRPr="00F8653A" w14:paraId="73F32EAF" w14:textId="77777777" w:rsidTr="00A840C9">
        <w:trPr>
          <w:trHeight w:val="721"/>
        </w:trPr>
        <w:tc>
          <w:tcPr>
            <w:tcW w:w="1588" w:type="pct"/>
            <w:tcBorders>
              <w:top w:val="single" w:sz="4" w:space="0" w:color="auto"/>
            </w:tcBorders>
          </w:tcPr>
          <w:p w14:paraId="33FEB838"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Global population size (</w:t>
            </w:r>
            <m:oMath>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oMath>
            <w:r w:rsidRPr="00F8653A">
              <w:rPr>
                <w:rFonts w:ascii="Arial" w:hAnsi="Arial" w:cs="Arial"/>
                <w:sz w:val="22"/>
                <w:szCs w:val="22"/>
              </w:rPr>
              <w:t>)</w:t>
            </w:r>
          </w:p>
        </w:tc>
        <w:tc>
          <w:tcPr>
            <w:tcW w:w="984" w:type="pct"/>
            <w:tcBorders>
              <w:top w:val="single" w:sz="4" w:space="0" w:color="auto"/>
            </w:tcBorders>
          </w:tcPr>
          <w:p w14:paraId="4DEE06AC" w14:textId="77777777" w:rsidR="000B456F" w:rsidRPr="00F8653A" w:rsidRDefault="00B63902" w:rsidP="00AD68E8">
            <w:pPr>
              <w:pStyle w:val="Compact"/>
              <w:jc w:val="center"/>
              <w:rPr>
                <w:rFonts w:ascii="Arial" w:hAnsi="Arial" w:cs="Arial"/>
                <w:sz w:val="22"/>
                <w:szCs w:val="22"/>
              </w:rPr>
            </w:pPr>
            <m:oMathPara>
              <m:oMath>
                <m:sSup>
                  <m:sSupPr>
                    <m:ctrlPr>
                      <w:rPr>
                        <w:rFonts w:ascii="Cambria Math" w:hAnsi="Cambria Math" w:cs="Arial"/>
                        <w:sz w:val="22"/>
                        <w:szCs w:val="22"/>
                      </w:rPr>
                    </m:ctrlPr>
                  </m:sSupPr>
                  <m:e>
                    <m:r>
                      <w:rPr>
                        <w:rFonts w:ascii="Cambria Math" w:hAnsi="Cambria Math" w:cs="Arial"/>
                        <w:sz w:val="22"/>
                        <w:szCs w:val="22"/>
                      </w:rPr>
                      <m:t>10</m:t>
                    </m:r>
                  </m:e>
                  <m:sup>
                    <m:r>
                      <w:rPr>
                        <w:rFonts w:ascii="Cambria Math" w:hAnsi="Cambria Math" w:cs="Arial"/>
                        <w:sz w:val="22"/>
                        <w:szCs w:val="22"/>
                      </w:rPr>
                      <m:t>6</m:t>
                    </m:r>
                  </m:sup>
                </m:sSup>
              </m:oMath>
            </m:oMathPara>
          </w:p>
        </w:tc>
        <w:tc>
          <w:tcPr>
            <w:tcW w:w="1200" w:type="pct"/>
            <w:tcBorders>
              <w:top w:val="single" w:sz="4" w:space="0" w:color="auto"/>
            </w:tcBorders>
          </w:tcPr>
          <w:p w14:paraId="3F82D584"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Borders>
              <w:top w:val="single" w:sz="4" w:space="0" w:color="auto"/>
            </w:tcBorders>
          </w:tcPr>
          <w:p w14:paraId="19460B69"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19,600</w:t>
            </w:r>
          </w:p>
        </w:tc>
        <w:tc>
          <w:tcPr>
            <w:tcW w:w="126" w:type="pct"/>
            <w:tcBorders>
              <w:top w:val="single" w:sz="4" w:space="0" w:color="auto"/>
            </w:tcBorders>
          </w:tcPr>
          <w:p w14:paraId="2F30888C" w14:textId="77777777" w:rsidR="000B456F" w:rsidRPr="00F8653A" w:rsidRDefault="000B456F" w:rsidP="00AD68E8">
            <w:pPr>
              <w:rPr>
                <w:rFonts w:ascii="Arial" w:hAnsi="Arial" w:cs="Arial"/>
              </w:rPr>
            </w:pPr>
          </w:p>
        </w:tc>
      </w:tr>
      <w:tr w:rsidR="00A840C9" w:rsidRPr="00F8653A" w14:paraId="6B5CE036" w14:textId="77777777" w:rsidTr="00A840C9">
        <w:trPr>
          <w:trHeight w:val="721"/>
        </w:trPr>
        <w:tc>
          <w:tcPr>
            <w:tcW w:w="1588" w:type="pct"/>
          </w:tcPr>
          <w:p w14:paraId="5352E8E2"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Number of demes (</w:t>
            </w:r>
            <m:oMath>
              <m:r>
                <w:rPr>
                  <w:rFonts w:ascii="Cambria Math" w:hAnsi="Cambria Math" w:cs="Arial"/>
                  <w:sz w:val="22"/>
                  <w:szCs w:val="22"/>
                </w:rPr>
                <m:t>d</m:t>
              </m:r>
            </m:oMath>
            <w:r w:rsidRPr="00F8653A">
              <w:rPr>
                <w:rFonts w:ascii="Arial" w:hAnsi="Arial" w:cs="Arial"/>
                <w:sz w:val="22"/>
                <w:szCs w:val="22"/>
              </w:rPr>
              <w:t>)</w:t>
            </w:r>
          </w:p>
        </w:tc>
        <w:tc>
          <w:tcPr>
            <w:tcW w:w="984" w:type="pct"/>
          </w:tcPr>
          <w:p w14:paraId="2EBD02F0"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w:t>
            </w:r>
          </w:p>
        </w:tc>
        <w:tc>
          <w:tcPr>
            <w:tcW w:w="1200" w:type="pct"/>
          </w:tcPr>
          <w:p w14:paraId="24268D0D"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Pr>
          <w:p w14:paraId="75FDF9B8"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w:t>
            </w:r>
          </w:p>
        </w:tc>
        <w:tc>
          <w:tcPr>
            <w:tcW w:w="126" w:type="pct"/>
          </w:tcPr>
          <w:p w14:paraId="2B620B6B" w14:textId="77777777" w:rsidR="000B456F" w:rsidRPr="00F8653A" w:rsidRDefault="000B456F" w:rsidP="00AD68E8">
            <w:pPr>
              <w:rPr>
                <w:rFonts w:ascii="Arial" w:hAnsi="Arial" w:cs="Arial"/>
              </w:rPr>
            </w:pPr>
          </w:p>
        </w:tc>
      </w:tr>
      <w:tr w:rsidR="00A840C9" w:rsidRPr="00F8653A" w14:paraId="5A799EAB" w14:textId="77777777" w:rsidTr="00A840C9">
        <w:trPr>
          <w:trHeight w:val="722"/>
        </w:trPr>
        <w:tc>
          <w:tcPr>
            <w:tcW w:w="1588" w:type="pct"/>
          </w:tcPr>
          <w:p w14:paraId="65125760"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Local population size (</w:t>
            </w:r>
            <m:oMath>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oMath>
            <w:r w:rsidRPr="00F8653A">
              <w:rPr>
                <w:rFonts w:ascii="Arial" w:hAnsi="Arial" w:cs="Arial"/>
                <w:sz w:val="22"/>
                <w:szCs w:val="22"/>
              </w:rPr>
              <w:t>)</w:t>
            </w:r>
          </w:p>
        </w:tc>
        <w:tc>
          <w:tcPr>
            <w:tcW w:w="984" w:type="pct"/>
          </w:tcPr>
          <w:p w14:paraId="0BAEDD1D"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5,100</w:t>
            </w:r>
          </w:p>
        </w:tc>
        <w:tc>
          <w:tcPr>
            <w:tcW w:w="1200" w:type="pct"/>
          </w:tcPr>
          <w:p w14:paraId="4E654FD7"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Pr>
          <w:p w14:paraId="1FB4CEB0"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100</w:t>
            </w:r>
          </w:p>
        </w:tc>
        <w:tc>
          <w:tcPr>
            <w:tcW w:w="126" w:type="pct"/>
          </w:tcPr>
          <w:p w14:paraId="7669F8C5" w14:textId="77777777" w:rsidR="000B456F" w:rsidRPr="00F8653A" w:rsidRDefault="000B456F" w:rsidP="00AD68E8">
            <w:pPr>
              <w:rPr>
                <w:rFonts w:ascii="Arial" w:hAnsi="Arial" w:cs="Arial"/>
              </w:rPr>
            </w:pPr>
          </w:p>
        </w:tc>
      </w:tr>
      <w:tr w:rsidR="00A840C9" w:rsidRPr="00F8653A" w14:paraId="529BC53E" w14:textId="77777777" w:rsidTr="00A840C9">
        <w:trPr>
          <w:trHeight w:val="721"/>
        </w:trPr>
        <w:tc>
          <w:tcPr>
            <w:tcW w:w="1588" w:type="pct"/>
          </w:tcPr>
          <w:p w14:paraId="06C8DEC4"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Recombination rate (</w:t>
            </w:r>
            <w:r w:rsidRPr="00F8653A">
              <w:rPr>
                <w:rFonts w:ascii="Arial" w:hAnsi="Arial" w:cs="Arial"/>
                <w:i/>
                <w:sz w:val="22"/>
                <w:szCs w:val="22"/>
              </w:rPr>
              <w:t>r</w:t>
            </w:r>
            <w:r w:rsidRPr="00F8653A">
              <w:rPr>
                <w:rFonts w:ascii="Arial" w:hAnsi="Arial" w:cs="Arial"/>
                <w:sz w:val="22"/>
                <w:szCs w:val="22"/>
              </w:rPr>
              <w:t>)</w:t>
            </w:r>
          </w:p>
        </w:tc>
        <w:tc>
          <w:tcPr>
            <w:tcW w:w="984" w:type="pct"/>
          </w:tcPr>
          <w:p w14:paraId="6316B41B"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2.00×</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-9</m:t>
                    </m:r>
                  </m:sup>
                </m:sSup>
              </m:oMath>
            </m:oMathPara>
          </w:p>
        </w:tc>
        <w:tc>
          <w:tcPr>
            <w:tcW w:w="1200" w:type="pct"/>
          </w:tcPr>
          <w:p w14:paraId="790864C5"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r>
                  <w:rPr>
                    <w:rFonts w:ascii="Cambria Math" w:hAnsi="Cambria Math" w:cs="Arial"/>
                    <w:sz w:val="22"/>
                    <w:szCs w:val="22"/>
                  </w:rPr>
                  <m:t>r</m:t>
                </m:r>
                <m:r>
                  <m:rPr>
                    <m:sty m:val="p"/>
                  </m:rPr>
                  <w:rPr>
                    <w:rFonts w:ascii="Cambria Math" w:hAnsi="Cambria Math" w:cs="Arial"/>
                    <w:sz w:val="22"/>
                    <w:szCs w:val="22"/>
                  </w:rPr>
                  <m:t>=0.00004</m:t>
                </m:r>
              </m:oMath>
            </m:oMathPara>
          </w:p>
        </w:tc>
        <w:tc>
          <w:tcPr>
            <w:tcW w:w="0" w:type="auto"/>
          </w:tcPr>
          <w:p w14:paraId="520EC829"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1×</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-7</m:t>
                    </m:r>
                  </m:sup>
                </m:sSup>
              </m:oMath>
            </m:oMathPara>
          </w:p>
        </w:tc>
        <w:tc>
          <w:tcPr>
            <w:tcW w:w="126" w:type="pct"/>
          </w:tcPr>
          <w:p w14:paraId="1C21AAA2" w14:textId="77777777" w:rsidR="000B456F" w:rsidRPr="00F8653A" w:rsidRDefault="000B456F" w:rsidP="00AD68E8">
            <w:pPr>
              <w:rPr>
                <w:rFonts w:ascii="Arial" w:hAnsi="Arial" w:cs="Arial"/>
              </w:rPr>
            </w:pPr>
          </w:p>
        </w:tc>
      </w:tr>
      <w:tr w:rsidR="00A840C9" w:rsidRPr="00F8653A" w14:paraId="4455FED4" w14:textId="77777777" w:rsidTr="00A840C9">
        <w:trPr>
          <w:trHeight w:val="721"/>
        </w:trPr>
        <w:tc>
          <w:tcPr>
            <w:tcW w:w="1588" w:type="pct"/>
          </w:tcPr>
          <w:p w14:paraId="3CEAC4CC"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Selection coefficient (</w:t>
            </w:r>
            <m:oMath>
              <m:sSub>
                <m:sSubPr>
                  <m:ctrlPr>
                    <w:rPr>
                      <w:rFonts w:ascii="Cambria Math" w:hAnsi="Cambria Math" w:cs="Arial"/>
                      <w:sz w:val="22"/>
                      <w:szCs w:val="22"/>
                    </w:rPr>
                  </m:ctrlPr>
                </m:sSubPr>
                <m:e>
                  <m:r>
                    <w:rPr>
                      <w:rFonts w:ascii="Cambria Math" w:hAnsi="Cambria Math" w:cs="Arial"/>
                      <w:sz w:val="22"/>
                      <w:szCs w:val="22"/>
                    </w:rPr>
                    <m:t>s</m:t>
                  </m:r>
                </m:e>
                <m:sub>
                  <m:r>
                    <w:rPr>
                      <w:rFonts w:ascii="Cambria Math" w:hAnsi="Cambria Math" w:cs="Arial"/>
                      <w:sz w:val="22"/>
                      <w:szCs w:val="22"/>
                    </w:rPr>
                    <m:t>a</m:t>
                  </m:r>
                </m:sub>
              </m:sSub>
            </m:oMath>
            <w:r w:rsidRPr="00F8653A">
              <w:rPr>
                <w:rFonts w:ascii="Arial" w:hAnsi="Arial" w:cs="Arial"/>
                <w:sz w:val="22"/>
                <w:szCs w:val="22"/>
              </w:rPr>
              <w:t>)</w:t>
            </w:r>
          </w:p>
        </w:tc>
        <w:tc>
          <w:tcPr>
            <w:tcW w:w="984" w:type="pct"/>
          </w:tcPr>
          <w:p w14:paraId="158CA7D2"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0.0001</w:t>
            </w:r>
          </w:p>
        </w:tc>
        <w:tc>
          <w:tcPr>
            <w:tcW w:w="1200" w:type="pct"/>
          </w:tcPr>
          <w:p w14:paraId="500ED15F"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sSub>
                  <m:sSubPr>
                    <m:ctrlPr>
                      <w:rPr>
                        <w:rFonts w:ascii="Cambria Math" w:hAnsi="Cambria Math" w:cs="Arial"/>
                        <w:sz w:val="22"/>
                        <w:szCs w:val="22"/>
                      </w:rPr>
                    </m:ctrlPr>
                  </m:sSubPr>
                  <m:e>
                    <m:r>
                      <w:rPr>
                        <w:rFonts w:ascii="Cambria Math" w:hAnsi="Cambria Math" w:cs="Arial"/>
                        <w:sz w:val="22"/>
                        <w:szCs w:val="22"/>
                      </w:rPr>
                      <m:t>s</m:t>
                    </m:r>
                  </m:e>
                  <m:sub>
                    <m:r>
                      <w:rPr>
                        <w:rFonts w:ascii="Cambria Math" w:hAnsi="Cambria Math" w:cs="Arial"/>
                        <w:sz w:val="22"/>
                        <w:szCs w:val="22"/>
                      </w:rPr>
                      <m:t>a</m:t>
                    </m:r>
                  </m:sub>
                </m:sSub>
                <m:r>
                  <m:rPr>
                    <m:sty m:val="p"/>
                  </m:rPr>
                  <w:rPr>
                    <w:rFonts w:ascii="Cambria Math" w:hAnsi="Cambria Math" w:cs="Arial"/>
                    <w:sz w:val="22"/>
                    <w:szCs w:val="22"/>
                  </w:rPr>
                  <m:t>=0.6</m:t>
                </m:r>
              </m:oMath>
            </m:oMathPara>
          </w:p>
        </w:tc>
        <w:tc>
          <w:tcPr>
            <w:tcW w:w="0" w:type="auto"/>
          </w:tcPr>
          <w:p w14:paraId="6382F82F"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0.003</w:t>
            </w:r>
          </w:p>
        </w:tc>
        <w:tc>
          <w:tcPr>
            <w:tcW w:w="126" w:type="pct"/>
          </w:tcPr>
          <w:p w14:paraId="327818A3" w14:textId="77777777" w:rsidR="000B456F" w:rsidRPr="00F8653A" w:rsidRDefault="000B456F" w:rsidP="00AD68E8">
            <w:pPr>
              <w:rPr>
                <w:rFonts w:ascii="Arial" w:hAnsi="Arial" w:cs="Arial"/>
              </w:rPr>
            </w:pPr>
          </w:p>
        </w:tc>
      </w:tr>
      <w:tr w:rsidR="00A840C9" w:rsidRPr="00F8653A" w14:paraId="707C1026" w14:textId="77777777" w:rsidTr="00A840C9">
        <w:trPr>
          <w:trHeight w:val="722"/>
        </w:trPr>
        <w:tc>
          <w:tcPr>
            <w:tcW w:w="1588" w:type="pct"/>
          </w:tcPr>
          <w:p w14:paraId="321DEE26"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Migration rate (</w:t>
            </w:r>
            <w:r w:rsidRPr="00F8653A">
              <w:rPr>
                <w:rFonts w:ascii="Arial" w:hAnsi="Arial" w:cs="Arial"/>
                <w:i/>
                <w:sz w:val="22"/>
                <w:szCs w:val="22"/>
              </w:rPr>
              <w:t>m</w:t>
            </w:r>
            <w:r w:rsidRPr="00F8653A">
              <w:rPr>
                <w:rFonts w:ascii="Arial" w:hAnsi="Arial" w:cs="Arial"/>
                <w:sz w:val="22"/>
                <w:szCs w:val="22"/>
              </w:rPr>
              <w:t>)</w:t>
            </w:r>
          </w:p>
        </w:tc>
        <w:tc>
          <w:tcPr>
            <w:tcW w:w="984" w:type="pct"/>
          </w:tcPr>
          <w:p w14:paraId="4145E732" w14:textId="5D1F1059" w:rsidR="000B456F" w:rsidRPr="00F8653A" w:rsidRDefault="006B6A92" w:rsidP="00AD68E8">
            <w:pPr>
              <w:pStyle w:val="Compact"/>
              <w:jc w:val="center"/>
              <w:rPr>
                <w:rFonts w:ascii="Arial" w:hAnsi="Arial" w:cs="Arial"/>
                <w:sz w:val="22"/>
                <w:szCs w:val="22"/>
              </w:rPr>
            </w:pPr>
            <m:oMathPara>
              <m:oMath>
                <m:r>
                  <m:rPr>
                    <m:sty m:val="p"/>
                  </m:rPr>
                  <w:rPr>
                    <w:rFonts w:ascii="Cambria Math" w:hAnsi="Cambria Math" w:cs="Arial"/>
                    <w:sz w:val="22"/>
                    <w:szCs w:val="22"/>
                  </w:rPr>
                  <m:t>7.35×</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-4</m:t>
                    </m:r>
                  </m:sup>
                </m:sSup>
              </m:oMath>
            </m:oMathPara>
          </w:p>
        </w:tc>
        <w:tc>
          <w:tcPr>
            <w:tcW w:w="1200" w:type="pct"/>
          </w:tcPr>
          <w:p w14:paraId="31C33644" w14:textId="6799FD0F"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r>
                  <w:rPr>
                    <w:rFonts w:ascii="Cambria Math" w:hAnsi="Cambria Math" w:cs="Arial"/>
                    <w:sz w:val="22"/>
                    <w:szCs w:val="22"/>
                  </w:rPr>
                  <m:t>m</m:t>
                </m:r>
                <m:r>
                  <m:rPr>
                    <m:sty m:val="p"/>
                  </m:rPr>
                  <w:rPr>
                    <w:rFonts w:ascii="Cambria Math" w:hAnsi="Cambria Math" w:cs="Arial"/>
                    <w:sz w:val="22"/>
                    <w:szCs w:val="22"/>
                  </w:rPr>
                  <m:t>=7.5</m:t>
                </m:r>
              </m:oMath>
            </m:oMathPara>
          </w:p>
        </w:tc>
        <w:tc>
          <w:tcPr>
            <w:tcW w:w="0" w:type="auto"/>
          </w:tcPr>
          <w:p w14:paraId="2905A506" w14:textId="3310DE4F" w:rsidR="000B456F" w:rsidRPr="00F8653A" w:rsidRDefault="004A11B1" w:rsidP="00AD68E8">
            <w:pPr>
              <w:pStyle w:val="Compact"/>
              <w:jc w:val="center"/>
              <w:rPr>
                <w:rFonts w:ascii="Arial" w:hAnsi="Arial" w:cs="Arial"/>
                <w:sz w:val="22"/>
                <w:szCs w:val="22"/>
              </w:rPr>
            </w:pPr>
            <w:r>
              <w:rPr>
                <w:rFonts w:ascii="Arial" w:hAnsi="Arial" w:cs="Arial"/>
                <w:sz w:val="22"/>
                <w:szCs w:val="22"/>
              </w:rPr>
              <w:t>0.0375</w:t>
            </w:r>
          </w:p>
        </w:tc>
        <w:tc>
          <w:tcPr>
            <w:tcW w:w="126" w:type="pct"/>
          </w:tcPr>
          <w:p w14:paraId="5898943F" w14:textId="77777777" w:rsidR="000B456F" w:rsidRPr="00F8653A" w:rsidRDefault="000B456F" w:rsidP="00AD68E8">
            <w:pPr>
              <w:rPr>
                <w:rFonts w:ascii="Arial" w:hAnsi="Arial" w:cs="Arial"/>
              </w:rPr>
            </w:pPr>
          </w:p>
        </w:tc>
      </w:tr>
      <w:tr w:rsidR="00A840C9" w:rsidRPr="00F8653A" w14:paraId="7BB4B2DC" w14:textId="77777777" w:rsidTr="00A840C9">
        <w:trPr>
          <w:trHeight w:val="721"/>
        </w:trPr>
        <w:tc>
          <w:tcPr>
            <w:tcW w:w="1588" w:type="pct"/>
          </w:tcPr>
          <w:p w14:paraId="628464C8"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Neutral mutation rate (</w:t>
            </w:r>
            <m:oMath>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neu</m:t>
                  </m:r>
                </m:sub>
              </m:sSub>
            </m:oMath>
            <w:r w:rsidRPr="00F8653A">
              <w:rPr>
                <w:rFonts w:ascii="Arial" w:hAnsi="Arial" w:cs="Arial"/>
                <w:sz w:val="22"/>
                <w:szCs w:val="22"/>
              </w:rPr>
              <w:t>)</w:t>
            </w:r>
          </w:p>
        </w:tc>
        <w:tc>
          <w:tcPr>
            <w:tcW w:w="984" w:type="pct"/>
          </w:tcPr>
          <w:p w14:paraId="0C1B4AEA"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-10</m:t>
                    </m:r>
                  </m:sup>
                </m:sSup>
              </m:oMath>
            </m:oMathPara>
          </w:p>
        </w:tc>
        <w:tc>
          <w:tcPr>
            <w:tcW w:w="1200" w:type="pct"/>
          </w:tcPr>
          <w:p w14:paraId="0E15A8F6"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neu</m:t>
                    </m:r>
                  </m:sub>
                </m:sSub>
                <m:r>
                  <m:rPr>
                    <m:sty m:val="p"/>
                  </m:rPr>
                  <w:rPr>
                    <w:rFonts w:ascii="Cambria Math" w:hAnsi="Cambria Math" w:cs="Arial"/>
                    <w:sz w:val="22"/>
                    <w:szCs w:val="22"/>
                  </w:rPr>
                  <m:t>=0.000004</m:t>
                </m:r>
              </m:oMath>
            </m:oMathPara>
          </w:p>
        </w:tc>
        <w:tc>
          <w:tcPr>
            <w:tcW w:w="0" w:type="auto"/>
          </w:tcPr>
          <w:p w14:paraId="6FFF9073" w14:textId="77777777" w:rsidR="000B456F" w:rsidRPr="00F8653A" w:rsidRDefault="00B63902" w:rsidP="00AD68E8">
            <w:pPr>
              <w:pStyle w:val="Compact"/>
              <w:jc w:val="center"/>
              <w:rPr>
                <w:rFonts w:ascii="Arial" w:hAnsi="Arial" w:cs="Arial"/>
                <w:sz w:val="22"/>
                <w:szCs w:val="22"/>
              </w:rPr>
            </w:pPr>
            <m:oMathPara>
              <m:oMath>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-8</m:t>
                    </m:r>
                  </m:sup>
                </m:sSup>
              </m:oMath>
            </m:oMathPara>
          </w:p>
        </w:tc>
        <w:tc>
          <w:tcPr>
            <w:tcW w:w="126" w:type="pct"/>
          </w:tcPr>
          <w:p w14:paraId="3A5576A0" w14:textId="77777777" w:rsidR="000B456F" w:rsidRPr="00F8653A" w:rsidRDefault="000B456F" w:rsidP="00AD68E8">
            <w:pPr>
              <w:rPr>
                <w:rFonts w:ascii="Arial" w:hAnsi="Arial" w:cs="Arial"/>
              </w:rPr>
            </w:pPr>
          </w:p>
        </w:tc>
      </w:tr>
      <w:tr w:rsidR="00A840C9" w:rsidRPr="00F8653A" w14:paraId="2C9EC9F6" w14:textId="77777777" w:rsidTr="00A840C9">
        <w:trPr>
          <w:trHeight w:val="722"/>
        </w:trPr>
        <w:tc>
          <w:tcPr>
            <w:tcW w:w="1588" w:type="pct"/>
          </w:tcPr>
          <w:p w14:paraId="5E3EA0D9"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Functional mutation rate (</w:t>
            </w:r>
            <m:oMath>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α</m:t>
                  </m:r>
                </m:sub>
              </m:sSub>
            </m:oMath>
            <w:r w:rsidRPr="00F8653A">
              <w:rPr>
                <w:rFonts w:ascii="Arial" w:hAnsi="Arial" w:cs="Arial"/>
                <w:sz w:val="22"/>
                <w:szCs w:val="22"/>
              </w:rPr>
              <w:t>)</w:t>
            </w:r>
          </w:p>
        </w:tc>
        <w:tc>
          <w:tcPr>
            <w:tcW w:w="984" w:type="pct"/>
          </w:tcPr>
          <w:p w14:paraId="23AD99A6"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-9</m:t>
                    </m:r>
                  </m:sup>
                </m:sSup>
              </m:oMath>
            </m:oMathPara>
          </w:p>
        </w:tc>
        <w:tc>
          <w:tcPr>
            <w:tcW w:w="1200" w:type="pct"/>
          </w:tcPr>
          <w:p w14:paraId="55EC2F99"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α</m:t>
                    </m:r>
                  </m:sub>
                </m:sSub>
                <m:r>
                  <m:rPr>
                    <m:sty m:val="p"/>
                  </m:rPr>
                  <w:rPr>
                    <w:rFonts w:ascii="Cambria Math" w:hAnsi="Cambria Math" w:cs="Arial"/>
                    <w:sz w:val="22"/>
                    <w:szCs w:val="22"/>
                  </w:rPr>
                  <m:t>=0.00004</m:t>
                </m:r>
              </m:oMath>
            </m:oMathPara>
          </w:p>
        </w:tc>
        <w:tc>
          <w:tcPr>
            <w:tcW w:w="0" w:type="auto"/>
          </w:tcPr>
          <w:p w14:paraId="60EAE68F"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3×</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-7</m:t>
                    </m:r>
                  </m:sup>
                </m:sSup>
              </m:oMath>
            </m:oMathPara>
          </w:p>
        </w:tc>
        <w:tc>
          <w:tcPr>
            <w:tcW w:w="126" w:type="pct"/>
          </w:tcPr>
          <w:p w14:paraId="2E9BDDF5" w14:textId="77777777" w:rsidR="000B456F" w:rsidRPr="00F8653A" w:rsidRDefault="000B456F" w:rsidP="00AD68E8">
            <w:pPr>
              <w:rPr>
                <w:rFonts w:ascii="Arial" w:hAnsi="Arial" w:cs="Arial"/>
              </w:rPr>
            </w:pPr>
          </w:p>
        </w:tc>
      </w:tr>
    </w:tbl>
    <w:p w14:paraId="6336806D" w14:textId="71FDB826" w:rsidR="00E034E3" w:rsidRPr="00F8653A" w:rsidRDefault="00E034E3" w:rsidP="00AD68E8">
      <w:pPr>
        <w:pStyle w:val="CaptionedFigure"/>
        <w:rPr>
          <w:rFonts w:ascii="Arial" w:hAnsi="Arial" w:cs="Arial"/>
          <w:noProof/>
        </w:rPr>
      </w:pPr>
    </w:p>
    <w:p w14:paraId="2D8E8537" w14:textId="77777777" w:rsidR="00E034E3" w:rsidRPr="00F8653A" w:rsidRDefault="00E034E3">
      <w:pPr>
        <w:snapToGrid/>
        <w:spacing w:before="0"/>
        <w:rPr>
          <w:rFonts w:ascii="Arial" w:hAnsi="Arial" w:cs="Arial"/>
          <w:noProof/>
        </w:rPr>
      </w:pPr>
      <w:r w:rsidRPr="00F8653A">
        <w:rPr>
          <w:rFonts w:ascii="Arial" w:hAnsi="Arial" w:cs="Arial"/>
          <w:noProof/>
        </w:rPr>
        <w:br w:type="page"/>
      </w:r>
    </w:p>
    <w:p w14:paraId="271F2C93" w14:textId="779040EA" w:rsidR="000B456F" w:rsidRPr="00F8653A" w:rsidRDefault="00E034E3" w:rsidP="00AD68E8">
      <w:pPr>
        <w:pStyle w:val="CaptionedFigure"/>
        <w:rPr>
          <w:rFonts w:ascii="Arial" w:hAnsi="Arial" w:cs="Arial"/>
        </w:rPr>
      </w:pPr>
      <w:commentRangeStart w:id="688"/>
      <w:commentRangeStart w:id="689"/>
      <w:r w:rsidRPr="00F8653A">
        <w:rPr>
          <w:rFonts w:ascii="Arial" w:hAnsi="Arial" w:cs="Arial"/>
          <w:noProof/>
        </w:rPr>
        <w:lastRenderedPageBreak/>
        <w:drawing>
          <wp:inline distT="0" distB="0" distL="0" distR="0" wp14:anchorId="74174E36" wp14:editId="033B691F">
            <wp:extent cx="5943600" cy="3714750"/>
            <wp:effectExtent l="0" t="0" r="0"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commentRangeEnd w:id="688"/>
      <w:r w:rsidR="009F53A1">
        <w:rPr>
          <w:rStyle w:val="CommentReference"/>
        </w:rPr>
        <w:commentReference w:id="688"/>
      </w:r>
      <w:commentRangeEnd w:id="689"/>
      <w:r w:rsidR="00F015A9">
        <w:rPr>
          <w:rStyle w:val="CommentReference"/>
        </w:rPr>
        <w:commentReference w:id="689"/>
      </w:r>
    </w:p>
    <w:p w14:paraId="3CE9B821" w14:textId="1A9DB7F9" w:rsidR="00C51EB9" w:rsidRPr="00F8653A" w:rsidRDefault="00E64D91" w:rsidP="00AD68E8">
      <w:pPr>
        <w:pStyle w:val="ImageCaption"/>
        <w:rPr>
          <w:rFonts w:ascii="Arial" w:hAnsi="Arial" w:cs="Arial"/>
          <w:i w:val="0"/>
          <w:iCs/>
        </w:rPr>
      </w:pPr>
      <w:r w:rsidRPr="00F8653A">
        <w:rPr>
          <w:rFonts w:ascii="Arial" w:hAnsi="Arial" w:cs="Arial"/>
          <w:b/>
          <w:bCs/>
          <w:i w:val="0"/>
          <w:iCs/>
        </w:rPr>
        <w:t>Figure S1</w:t>
      </w:r>
      <w:r w:rsidRPr="00F8653A">
        <w:rPr>
          <w:rFonts w:ascii="Arial" w:hAnsi="Arial" w:cs="Arial"/>
          <w:i w:val="0"/>
          <w:iCs/>
        </w:rPr>
        <w:t xml:space="preserve"> </w:t>
      </w:r>
      <w:r w:rsidR="0032250D" w:rsidRPr="00F8653A">
        <w:rPr>
          <w:rFonts w:ascii="Arial" w:hAnsi="Arial" w:cs="Arial"/>
          <w:i w:val="0"/>
          <w:iCs/>
        </w:rPr>
        <w:t xml:space="preserve">Summary statistics from neutral simulations. A) </w:t>
      </w:r>
      <m:oMath>
        <m:sSub>
          <m:sSubPr>
            <m:ctrlPr>
              <w:rPr>
                <w:rFonts w:ascii="Cambria Math" w:hAnsi="Cambria Math" w:cs="Arial"/>
                <w:i w:val="0"/>
                <w:iCs/>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i w:val="0"/>
          <w:iCs/>
        </w:rPr>
        <w:t xml:space="preserve"> between pairs of demes in stepping-stone populations</w:t>
      </w:r>
      <w:r w:rsidR="009F53A1">
        <w:rPr>
          <w:rFonts w:ascii="Arial" w:hAnsi="Arial" w:cs="Arial"/>
          <w:i w:val="0"/>
          <w:iCs/>
        </w:rPr>
        <w:t>.</w:t>
      </w:r>
      <w:r w:rsidR="009F53A1" w:rsidRPr="00F8653A">
        <w:rPr>
          <w:rFonts w:ascii="Arial" w:hAnsi="Arial" w:cs="Arial"/>
          <w:i w:val="0"/>
          <w:iCs/>
        </w:rPr>
        <w:t xml:space="preserve"> </w:t>
      </w:r>
      <w:r w:rsidR="009F53A1">
        <w:rPr>
          <w:rFonts w:ascii="Arial" w:hAnsi="Arial" w:cs="Arial"/>
          <w:i w:val="0"/>
          <w:iCs/>
        </w:rPr>
        <w:t>T</w:t>
      </w:r>
      <w:r w:rsidR="0032250D" w:rsidRPr="00F8653A">
        <w:rPr>
          <w:rFonts w:ascii="Arial" w:hAnsi="Arial" w:cs="Arial"/>
          <w:i w:val="0"/>
          <w:iCs/>
        </w:rPr>
        <w:t xml:space="preserve">he average across replicates </w:t>
      </w:r>
      <w:commentRangeStart w:id="690"/>
      <w:r w:rsidR="0032250D" w:rsidRPr="00F8653A">
        <w:rPr>
          <w:rFonts w:ascii="Arial" w:hAnsi="Arial" w:cs="Arial"/>
          <w:i w:val="0"/>
          <w:iCs/>
        </w:rPr>
        <w:t xml:space="preserve">is </w:t>
      </w:r>
      <w:r w:rsidR="00F015A9">
        <w:rPr>
          <w:rFonts w:ascii="Arial" w:hAnsi="Arial" w:cs="Arial"/>
          <w:i w:val="0"/>
          <w:iCs/>
        </w:rPr>
        <w:t>0.042</w:t>
      </w:r>
      <w:r w:rsidR="0032250D" w:rsidRPr="00F8653A">
        <w:rPr>
          <w:rFonts w:ascii="Arial" w:hAnsi="Arial" w:cs="Arial"/>
          <w:i w:val="0"/>
          <w:iCs/>
        </w:rPr>
        <w:t>.</w:t>
      </w:r>
      <w:commentRangeEnd w:id="690"/>
      <w:r w:rsidR="009F53A1">
        <w:rPr>
          <w:rStyle w:val="CommentReference"/>
          <w:i w:val="0"/>
        </w:rPr>
        <w:commentReference w:id="690"/>
      </w:r>
      <w:r w:rsidR="0032250D" w:rsidRPr="00F8653A">
        <w:rPr>
          <w:rFonts w:ascii="Arial" w:hAnsi="Arial" w:cs="Arial"/>
          <w:i w:val="0"/>
          <w:iCs/>
        </w:rPr>
        <w:t xml:space="preserve"> B) LOESS smoothed LD, as measured by </w:t>
      </w:r>
      <m:oMath>
        <m:sSup>
          <m:sSupPr>
            <m:ctrlPr>
              <w:rPr>
                <w:rFonts w:ascii="Cambria Math" w:hAnsi="Cambria Math" w:cs="Arial"/>
                <w:i w:val="0"/>
                <w:iCs/>
              </w:rPr>
            </m:ctrlPr>
          </m:sSupPr>
          <m:e>
            <m:r>
              <w:rPr>
                <w:rFonts w:ascii="Cambria Math" w:hAnsi="Cambria Math" w:cs="Arial"/>
              </w:rPr>
              <m:t>r</m:t>
            </m:r>
          </m:e>
          <m:sup>
            <m:r>
              <w:rPr>
                <w:rFonts w:ascii="Cambria Math" w:hAnsi="Cambria Math" w:cs="Arial"/>
              </w:rPr>
              <m:t>2</m:t>
            </m:r>
          </m:sup>
        </m:sSup>
      </m:oMath>
      <w:r w:rsidR="0032250D" w:rsidRPr="00F8653A">
        <w:rPr>
          <w:rFonts w:ascii="Arial" w:hAnsi="Arial" w:cs="Arial"/>
          <w:i w:val="0"/>
          <w:iCs/>
        </w:rPr>
        <w:t>, between pairs of SNPs</w:t>
      </w:r>
      <w:r w:rsidR="002F33C5" w:rsidRPr="00F8653A">
        <w:rPr>
          <w:rFonts w:ascii="Arial" w:hAnsi="Arial" w:cs="Arial"/>
          <w:i w:val="0"/>
          <w:iCs/>
        </w:rPr>
        <w:t xml:space="preserve"> in genes that are either evolving neutrally are locally adaptation as indicated by the color.</w:t>
      </w:r>
      <w:r w:rsidR="0032250D" w:rsidRPr="00F8653A">
        <w:rPr>
          <w:rFonts w:ascii="Arial" w:hAnsi="Arial" w:cs="Arial"/>
          <w:i w:val="0"/>
          <w:iCs/>
        </w:rPr>
        <w:t xml:space="preserve"> Smoothing was performed using the ggplot2 package in R.</w:t>
      </w:r>
    </w:p>
    <w:p w14:paraId="6808B7B3" w14:textId="77777777" w:rsidR="00C51EB9" w:rsidRPr="00F8653A" w:rsidRDefault="00C51EB9" w:rsidP="00AD68E8">
      <w:pPr>
        <w:snapToGrid/>
        <w:spacing w:before="0"/>
        <w:rPr>
          <w:rFonts w:ascii="Arial" w:hAnsi="Arial" w:cs="Arial"/>
          <w:iCs/>
        </w:rPr>
      </w:pPr>
      <w:r w:rsidRPr="00F8653A">
        <w:rPr>
          <w:rFonts w:ascii="Arial" w:hAnsi="Arial" w:cs="Arial"/>
          <w:i/>
          <w:iCs/>
        </w:rPr>
        <w:br w:type="page"/>
      </w:r>
    </w:p>
    <w:p w14:paraId="6D499E5B" w14:textId="77777777" w:rsidR="000B456F" w:rsidRPr="00F8653A" w:rsidRDefault="0032250D" w:rsidP="00AD68E8">
      <w:pPr>
        <w:pStyle w:val="CaptionedFigure"/>
        <w:rPr>
          <w:rFonts w:ascii="Arial" w:hAnsi="Arial" w:cs="Arial"/>
        </w:rPr>
      </w:pPr>
      <w:bookmarkStart w:id="691" w:name="fig:localAdaptationPhenotypes"/>
      <w:r w:rsidRPr="00F8653A">
        <w:rPr>
          <w:rFonts w:ascii="Arial" w:hAnsi="Arial" w:cs="Arial"/>
          <w:noProof/>
        </w:rPr>
        <w:lastRenderedPageBreak/>
        <w:drawing>
          <wp:inline distT="0" distB="0" distL="0" distR="0" wp14:anchorId="2C927FB1" wp14:editId="0B396BFE">
            <wp:extent cx="5334000" cy="3200399"/>
            <wp:effectExtent l="0" t="0" r="0" b="0"/>
            <wp:docPr id="7" name="Picture" descr="Individual and population mean phenotypes observed in representative simulations for each of the environment maps simulated. A small amount of horizontal jitter was added to points for visualisation purposes."/>
            <wp:cNvGraphicFramePr/>
            <a:graphic xmlns:a="http://schemas.openxmlformats.org/drawingml/2006/main">
              <a:graphicData uri="http://schemas.openxmlformats.org/drawingml/2006/picture">
                <pic:pic xmlns:pic="http://schemas.openxmlformats.org/drawingml/2006/picture">
                  <pic:nvPicPr>
                    <pic:cNvPr id="0" name="Picture" descr="Plots/PhenotypePlot.png"/>
                    <pic:cNvPicPr>
                      <a:picLocks noChangeAspect="1" noChangeArrowheads="1"/>
                    </pic:cNvPicPr>
                  </pic:nvPicPr>
                  <pic:blipFill>
                    <a:blip r:embed="rId61"/>
                    <a:stretch>
                      <a:fillRect/>
                    </a:stretch>
                  </pic:blipFill>
                  <pic:spPr bwMode="auto">
                    <a:xfrm>
                      <a:off x="0" y="0"/>
                      <a:ext cx="5334000" cy="3200399"/>
                    </a:xfrm>
                    <a:prstGeom prst="rect">
                      <a:avLst/>
                    </a:prstGeom>
                    <a:noFill/>
                    <a:ln w="9525">
                      <a:noFill/>
                      <a:headEnd/>
                      <a:tailEnd/>
                    </a:ln>
                  </pic:spPr>
                </pic:pic>
              </a:graphicData>
            </a:graphic>
          </wp:inline>
        </w:drawing>
      </w:r>
      <w:bookmarkEnd w:id="691"/>
    </w:p>
    <w:p w14:paraId="3C4CF721" w14:textId="15CDD49B" w:rsidR="00C51EB9" w:rsidRPr="00F8653A" w:rsidRDefault="00351E20" w:rsidP="00AD68E8">
      <w:pPr>
        <w:pStyle w:val="ImageCaption"/>
        <w:rPr>
          <w:rFonts w:ascii="Arial" w:hAnsi="Arial" w:cs="Arial"/>
          <w:i w:val="0"/>
          <w:iCs/>
        </w:rPr>
      </w:pPr>
      <w:r w:rsidRPr="00F8653A">
        <w:rPr>
          <w:rFonts w:ascii="Arial" w:hAnsi="Arial" w:cs="Arial"/>
          <w:b/>
          <w:bCs/>
          <w:i w:val="0"/>
          <w:iCs/>
        </w:rPr>
        <w:t>Figure S2</w:t>
      </w:r>
      <w:r w:rsidRPr="00F8653A">
        <w:rPr>
          <w:rFonts w:ascii="Arial" w:hAnsi="Arial" w:cs="Arial"/>
          <w:i w:val="0"/>
          <w:iCs/>
        </w:rPr>
        <w:t xml:space="preserve"> </w:t>
      </w:r>
      <w:r w:rsidR="0032250D" w:rsidRPr="00F8653A">
        <w:rPr>
          <w:rFonts w:ascii="Arial" w:hAnsi="Arial" w:cs="Arial"/>
          <w:i w:val="0"/>
          <w:iCs/>
        </w:rPr>
        <w:t xml:space="preserve">Individual and population </w:t>
      </w:r>
      <w:commentRangeStart w:id="692"/>
      <w:commentRangeStart w:id="693"/>
      <w:r w:rsidR="0032250D" w:rsidRPr="00F8653A">
        <w:rPr>
          <w:rFonts w:ascii="Arial" w:hAnsi="Arial" w:cs="Arial"/>
          <w:i w:val="0"/>
          <w:iCs/>
        </w:rPr>
        <w:t>mean</w:t>
      </w:r>
      <w:commentRangeEnd w:id="692"/>
      <w:r w:rsidR="00F16592">
        <w:rPr>
          <w:rStyle w:val="CommentReference"/>
          <w:i w:val="0"/>
        </w:rPr>
        <w:commentReference w:id="692"/>
      </w:r>
      <w:commentRangeEnd w:id="693"/>
      <w:r w:rsidR="00A928CA">
        <w:rPr>
          <w:rStyle w:val="CommentReference"/>
          <w:i w:val="0"/>
        </w:rPr>
        <w:commentReference w:id="693"/>
      </w:r>
      <w:r w:rsidR="0032250D" w:rsidRPr="00F8653A">
        <w:rPr>
          <w:rFonts w:ascii="Arial" w:hAnsi="Arial" w:cs="Arial"/>
          <w:i w:val="0"/>
          <w:iCs/>
        </w:rPr>
        <w:t xml:space="preserve"> phenotypes observed in representative simulations for each of the environment maps simulated. A small amount of horizontal jitter was added to points for </w:t>
      </w:r>
      <w:r w:rsidR="00C51EB9" w:rsidRPr="00F8653A">
        <w:rPr>
          <w:rFonts w:ascii="Arial" w:hAnsi="Arial" w:cs="Arial"/>
          <w:i w:val="0"/>
          <w:iCs/>
        </w:rPr>
        <w:t>visualization</w:t>
      </w:r>
      <w:r w:rsidR="0032250D" w:rsidRPr="00F8653A">
        <w:rPr>
          <w:rFonts w:ascii="Arial" w:hAnsi="Arial" w:cs="Arial"/>
          <w:i w:val="0"/>
          <w:iCs/>
        </w:rPr>
        <w:t xml:space="preserve"> purposes.</w:t>
      </w:r>
      <w:r w:rsidR="000E5ADC">
        <w:rPr>
          <w:rFonts w:ascii="Arial" w:hAnsi="Arial" w:cs="Arial"/>
          <w:i w:val="0"/>
          <w:iCs/>
        </w:rPr>
        <w:t xml:space="preserve"> Colors are for visualization pur</w:t>
      </w:r>
      <w:r w:rsidR="00A928CA">
        <w:rPr>
          <w:rFonts w:ascii="Arial" w:hAnsi="Arial" w:cs="Arial"/>
          <w:i w:val="0"/>
          <w:iCs/>
        </w:rPr>
        <w:t>poses only.</w:t>
      </w:r>
    </w:p>
    <w:p w14:paraId="4C2177C0" w14:textId="77777777" w:rsidR="00C51EB9" w:rsidRPr="00F8653A" w:rsidRDefault="00C51EB9" w:rsidP="00AD68E8">
      <w:pPr>
        <w:snapToGrid/>
        <w:spacing w:before="0"/>
        <w:rPr>
          <w:rFonts w:ascii="Arial" w:hAnsi="Arial" w:cs="Arial"/>
          <w:iCs/>
        </w:rPr>
      </w:pPr>
      <w:r w:rsidRPr="00F8653A">
        <w:rPr>
          <w:rFonts w:ascii="Arial" w:hAnsi="Arial" w:cs="Arial"/>
          <w:i/>
          <w:iCs/>
        </w:rPr>
        <w:br w:type="page"/>
      </w:r>
    </w:p>
    <w:p w14:paraId="4F653593" w14:textId="77777777" w:rsidR="00464643" w:rsidRPr="00F8653A" w:rsidRDefault="00464643" w:rsidP="00464643">
      <w:pPr>
        <w:pStyle w:val="ImageCaption"/>
        <w:rPr>
          <w:rFonts w:ascii="Arial" w:hAnsi="Arial" w:cs="Arial"/>
          <w:i w:val="0"/>
          <w:iCs/>
        </w:rPr>
      </w:pPr>
      <w:r w:rsidRPr="00F8653A">
        <w:rPr>
          <w:rFonts w:ascii="Arial" w:hAnsi="Arial" w:cs="Arial"/>
          <w:noProof/>
        </w:rPr>
        <w:lastRenderedPageBreak/>
        <w:drawing>
          <wp:inline distT="0" distB="0" distL="0" distR="0" wp14:anchorId="0EF7D06D" wp14:editId="54038EF5">
            <wp:extent cx="5334000" cy="5334000"/>
            <wp:effectExtent l="0" t="0" r="0" b="0"/>
            <wp:docPr id="13" name="Picture" descr="Locations of sampled demes on the maps of environmental heterogeneity we assumed in the simulations. Triangles indicate the locations where individuals were sampled in each case."/>
            <wp:cNvGraphicFramePr/>
            <a:graphic xmlns:a="http://schemas.openxmlformats.org/drawingml/2006/main">
              <a:graphicData uri="http://schemas.openxmlformats.org/drawingml/2006/picture">
                <pic:pic xmlns:pic="http://schemas.openxmlformats.org/drawingml/2006/picture">
                  <pic:nvPicPr>
                    <pic:cNvPr id="0" name="Picture" descr="Plots/sample_maps.pdf"/>
                    <pic:cNvPicPr>
                      <a:picLocks noChangeAspect="1" noChangeArrowheads="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14:paraId="78C51979" w14:textId="534F1B48" w:rsidR="00464643" w:rsidRPr="00F8653A" w:rsidRDefault="00464643" w:rsidP="00464643">
      <w:pPr>
        <w:pStyle w:val="ImageCaption"/>
        <w:rPr>
          <w:rFonts w:ascii="Arial" w:hAnsi="Arial" w:cs="Arial"/>
          <w:i w:val="0"/>
          <w:iCs/>
        </w:rPr>
      </w:pPr>
      <w:r w:rsidRPr="00F8653A">
        <w:rPr>
          <w:rFonts w:ascii="Arial" w:hAnsi="Arial" w:cs="Arial"/>
          <w:b/>
          <w:bCs/>
          <w:i w:val="0"/>
          <w:iCs/>
        </w:rPr>
        <w:t>Figure S</w:t>
      </w:r>
      <w:r>
        <w:rPr>
          <w:rFonts w:ascii="Arial" w:hAnsi="Arial" w:cs="Arial"/>
          <w:b/>
          <w:bCs/>
          <w:i w:val="0"/>
          <w:iCs/>
        </w:rPr>
        <w:t>3</w:t>
      </w:r>
      <w:r w:rsidRPr="00F8653A">
        <w:rPr>
          <w:rFonts w:ascii="Arial" w:hAnsi="Arial" w:cs="Arial"/>
          <w:i w:val="0"/>
          <w:iCs/>
        </w:rPr>
        <w:t xml:space="preserve"> Locations of sampled </w:t>
      </w:r>
      <w:commentRangeStart w:id="694"/>
      <w:commentRangeStart w:id="695"/>
      <w:r w:rsidRPr="00F8653A">
        <w:rPr>
          <w:rFonts w:ascii="Arial" w:hAnsi="Arial" w:cs="Arial"/>
          <w:i w:val="0"/>
          <w:iCs/>
        </w:rPr>
        <w:t>demes</w:t>
      </w:r>
      <w:commentRangeEnd w:id="694"/>
      <w:r w:rsidR="0096153F">
        <w:rPr>
          <w:rStyle w:val="CommentReference"/>
          <w:i w:val="0"/>
        </w:rPr>
        <w:commentReference w:id="694"/>
      </w:r>
      <w:commentRangeEnd w:id="695"/>
      <w:r w:rsidR="006C0EFD">
        <w:rPr>
          <w:rStyle w:val="CommentReference"/>
          <w:i w:val="0"/>
        </w:rPr>
        <w:commentReference w:id="695"/>
      </w:r>
      <w:r w:rsidRPr="00F8653A">
        <w:rPr>
          <w:rFonts w:ascii="Arial" w:hAnsi="Arial" w:cs="Arial"/>
          <w:i w:val="0"/>
          <w:iCs/>
        </w:rPr>
        <w:t xml:space="preserve"> on the maps of </w:t>
      </w:r>
      <w:r>
        <w:rPr>
          <w:rFonts w:ascii="Arial" w:hAnsi="Arial" w:cs="Arial"/>
          <w:i w:val="0"/>
          <w:iCs/>
        </w:rPr>
        <w:t>environmental variation</w:t>
      </w:r>
      <w:r w:rsidRPr="00F8653A">
        <w:rPr>
          <w:rFonts w:ascii="Arial" w:hAnsi="Arial" w:cs="Arial"/>
          <w:i w:val="0"/>
          <w:iCs/>
        </w:rPr>
        <w:t xml:space="preserve"> we assumed in the simulations. Triangles indicate the locations where individuals were sampled in each case.</w:t>
      </w:r>
      <w:r w:rsidR="006C0EFD">
        <w:rPr>
          <w:rFonts w:ascii="Arial" w:hAnsi="Arial" w:cs="Arial"/>
          <w:i w:val="0"/>
          <w:iCs/>
        </w:rPr>
        <w:t xml:space="preserve"> Colors represent the optimal phenotype in each population the same as Figure 1 in the main text.</w:t>
      </w:r>
      <w:ins w:id="696" w:author="Tom Booker" w:date="2021-06-01T14:25:00Z">
        <w:r w:rsidR="00741A51">
          <w:rPr>
            <w:rFonts w:ascii="Arial" w:hAnsi="Arial" w:cs="Arial"/>
            <w:i w:val="0"/>
            <w:iCs/>
          </w:rPr>
          <w:t xml:space="preserve"> </w:t>
        </w:r>
      </w:ins>
    </w:p>
    <w:p w14:paraId="3C6F2554" w14:textId="7D3EA947" w:rsidR="00464643" w:rsidRDefault="00464643" w:rsidP="00464643">
      <w:pPr>
        <w:snapToGrid/>
        <w:spacing w:before="0"/>
        <w:rPr>
          <w:rFonts w:ascii="Arial" w:hAnsi="Arial" w:cs="Arial"/>
          <w:i/>
          <w:iCs/>
        </w:rPr>
      </w:pPr>
      <w:r w:rsidRPr="00F8653A">
        <w:rPr>
          <w:rFonts w:ascii="Arial" w:hAnsi="Arial" w:cs="Arial"/>
          <w:i/>
          <w:iCs/>
        </w:rPr>
        <w:br w:type="page"/>
      </w:r>
    </w:p>
    <w:p w14:paraId="66D9E6AB" w14:textId="67E78C2C" w:rsidR="00312315" w:rsidRDefault="00312315" w:rsidP="00464643">
      <w:pPr>
        <w:snapToGrid/>
        <w:spacing w:before="0"/>
        <w:rPr>
          <w:rFonts w:ascii="Arial" w:hAnsi="Arial" w:cs="Arial"/>
          <w:b/>
          <w:bCs/>
        </w:rPr>
      </w:pPr>
      <w:del w:id="697" w:author="Tom Booker" w:date="2021-06-04T10:26:00Z">
        <w:r w:rsidDel="00E159E0">
          <w:rPr>
            <w:rFonts w:ascii="Arial" w:hAnsi="Arial" w:cs="Arial"/>
            <w:b/>
            <w:bCs/>
            <w:noProof/>
          </w:rPr>
          <w:lastRenderedPageBreak/>
          <w:drawing>
            <wp:inline distT="0" distB="0" distL="0" distR="0" wp14:anchorId="2AA72E3F" wp14:editId="1CEF1B00">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del>
      <w:ins w:id="698" w:author="Tom Booker" w:date="2021-06-04T10:26:00Z">
        <w:r w:rsidR="00E159E0">
          <w:rPr>
            <w:rFonts w:ascii="Arial" w:hAnsi="Arial" w:cs="Arial"/>
            <w:b/>
            <w:bCs/>
            <w:noProof/>
          </w:rPr>
          <w:drawing>
            <wp:inline distT="0" distB="0" distL="0" distR="0" wp14:anchorId="38F9643A" wp14:editId="1AE3455A">
              <wp:extent cx="5943600" cy="54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ins>
    </w:p>
    <w:p w14:paraId="67F11129" w14:textId="3970DE92" w:rsidR="005B1A14" w:rsidRDefault="00464643" w:rsidP="00464643">
      <w:pPr>
        <w:snapToGrid/>
        <w:spacing w:before="0"/>
        <w:rPr>
          <w:rFonts w:ascii="Arial" w:hAnsi="Arial" w:cs="Arial"/>
        </w:rPr>
      </w:pPr>
      <w:r w:rsidRPr="00464643">
        <w:rPr>
          <w:rFonts w:ascii="Arial" w:hAnsi="Arial" w:cs="Arial"/>
          <w:b/>
          <w:bCs/>
        </w:rPr>
        <w:t>Figure S4</w:t>
      </w:r>
      <w:r>
        <w:rPr>
          <w:rFonts w:ascii="Arial" w:hAnsi="Arial" w:cs="Arial"/>
        </w:rPr>
        <w:t xml:space="preserve"> The </w:t>
      </w:r>
      <w:commentRangeStart w:id="699"/>
      <w:commentRangeStart w:id="700"/>
      <w:r>
        <w:rPr>
          <w:rFonts w:ascii="Arial" w:hAnsi="Arial" w:cs="Arial"/>
        </w:rPr>
        <w:t xml:space="preserve">distribution </w:t>
      </w:r>
      <w:commentRangeEnd w:id="699"/>
      <w:r w:rsidR="002216A7">
        <w:rPr>
          <w:rStyle w:val="CommentReference"/>
        </w:rPr>
        <w:commentReference w:id="699"/>
      </w:r>
      <w:commentRangeEnd w:id="700"/>
      <w:r w:rsidR="00E159E0">
        <w:rPr>
          <w:rStyle w:val="CommentReference"/>
        </w:rPr>
        <w:commentReference w:id="700"/>
      </w:r>
      <w:r>
        <w:rPr>
          <w:rFonts w:ascii="Arial" w:hAnsi="Arial" w:cs="Arial"/>
        </w:rPr>
        <w:t>of WZA scores from neutral simulations</w:t>
      </w:r>
      <w:r w:rsidR="0096153F">
        <w:rPr>
          <w:rFonts w:ascii="Arial" w:hAnsi="Arial" w:cs="Arial"/>
        </w:rPr>
        <w:t xml:space="preserve"> with details of the right tail in the insets</w:t>
      </w:r>
      <w:r>
        <w:rPr>
          <w:rFonts w:ascii="Arial" w:hAnsi="Arial" w:cs="Arial"/>
        </w:rPr>
        <w:t>. Overlaid on each panel is the normal distribution fitted to each dataset. In all cases, results from 20 simulation replicates are</w:t>
      </w:r>
      <w:r w:rsidR="00147855">
        <w:rPr>
          <w:rFonts w:ascii="Arial" w:hAnsi="Arial" w:cs="Arial"/>
        </w:rPr>
        <w:t xml:space="preserve"> plotted together</w:t>
      </w:r>
      <w:r>
        <w:rPr>
          <w:rFonts w:ascii="Arial" w:hAnsi="Arial" w:cs="Arial"/>
        </w:rPr>
        <w:t xml:space="preserve">. </w:t>
      </w:r>
    </w:p>
    <w:p w14:paraId="7ED77FD0" w14:textId="77777777" w:rsidR="005B1A14" w:rsidRDefault="005B1A14">
      <w:pPr>
        <w:snapToGrid/>
        <w:spacing w:before="0"/>
        <w:rPr>
          <w:rFonts w:ascii="Arial" w:hAnsi="Arial" w:cs="Arial"/>
        </w:rPr>
      </w:pPr>
      <w:r>
        <w:rPr>
          <w:rFonts w:ascii="Arial" w:hAnsi="Arial" w:cs="Arial"/>
        </w:rPr>
        <w:br w:type="page"/>
      </w:r>
    </w:p>
    <w:p w14:paraId="49465ABB" w14:textId="77777777" w:rsidR="000B456F" w:rsidRPr="00F8653A" w:rsidRDefault="0032250D" w:rsidP="00AD68E8">
      <w:pPr>
        <w:pStyle w:val="CaptionedFigure"/>
        <w:rPr>
          <w:rFonts w:ascii="Arial" w:hAnsi="Arial" w:cs="Arial"/>
        </w:rPr>
      </w:pPr>
      <w:bookmarkStart w:id="701" w:name="fig:ZScoreDistribution"/>
      <w:r w:rsidRPr="00F8653A">
        <w:rPr>
          <w:rFonts w:ascii="Arial" w:hAnsi="Arial" w:cs="Arial"/>
          <w:noProof/>
        </w:rPr>
        <w:lastRenderedPageBreak/>
        <w:drawing>
          <wp:inline distT="0" distB="0" distL="0" distR="0" wp14:anchorId="48501CA6" wp14:editId="4467E612">
            <wp:extent cx="5334000" cy="3200400"/>
            <wp:effectExtent l="0" t="0" r="0" b="0"/>
            <wp:docPr id="9" name="Picture" descr="The distribution of WZA scores from simulations of local adaptation. Note, the plot does not indicate the relative frequency of genes that are or are not locally adaptive. "/>
            <wp:cNvGraphicFramePr/>
            <a:graphic xmlns:a="http://schemas.openxmlformats.org/drawingml/2006/main">
              <a:graphicData uri="http://schemas.openxmlformats.org/drawingml/2006/picture">
                <pic:pic xmlns:pic="http://schemas.openxmlformats.org/drawingml/2006/picture">
                  <pic:nvPicPr>
                    <pic:cNvPr id="0" name="Picture" descr="Plots/selectionWZA_plot.pdf"/>
                    <pic:cNvPicPr>
                      <a:picLocks noChangeAspect="1" noChangeArrowheads="1"/>
                    </pic:cNvPicPr>
                  </pic:nvPicPr>
                  <pic:blipFill>
                    <a:blip r:embed="rId65"/>
                    <a:stretch>
                      <a:fillRect/>
                    </a:stretch>
                  </pic:blipFill>
                  <pic:spPr bwMode="auto">
                    <a:xfrm>
                      <a:off x="0" y="0"/>
                      <a:ext cx="5334000" cy="3200400"/>
                    </a:xfrm>
                    <a:prstGeom prst="rect">
                      <a:avLst/>
                    </a:prstGeom>
                    <a:noFill/>
                    <a:ln w="9525">
                      <a:noFill/>
                      <a:headEnd/>
                      <a:tailEnd/>
                    </a:ln>
                  </pic:spPr>
                </pic:pic>
              </a:graphicData>
            </a:graphic>
          </wp:inline>
        </w:drawing>
      </w:r>
      <w:bookmarkEnd w:id="701"/>
    </w:p>
    <w:p w14:paraId="2B138C4E" w14:textId="450AB051" w:rsidR="00F71194" w:rsidRDefault="009D2FCD" w:rsidP="00AD68E8">
      <w:pPr>
        <w:pStyle w:val="ImageCaption"/>
        <w:rPr>
          <w:rFonts w:ascii="Arial" w:hAnsi="Arial" w:cs="Arial"/>
          <w:i w:val="0"/>
          <w:iCs/>
        </w:rPr>
      </w:pPr>
      <w:r w:rsidRPr="00F8653A">
        <w:rPr>
          <w:rFonts w:ascii="Arial" w:hAnsi="Arial" w:cs="Arial"/>
          <w:b/>
          <w:bCs/>
          <w:i w:val="0"/>
          <w:iCs/>
        </w:rPr>
        <w:t>Figure S</w:t>
      </w:r>
      <w:r w:rsidR="005B1A14">
        <w:rPr>
          <w:rFonts w:ascii="Arial" w:hAnsi="Arial" w:cs="Arial"/>
          <w:b/>
          <w:bCs/>
          <w:i w:val="0"/>
          <w:iCs/>
        </w:rPr>
        <w:t xml:space="preserve">5 </w:t>
      </w:r>
      <w:r w:rsidR="0032250D" w:rsidRPr="00F8653A">
        <w:rPr>
          <w:rFonts w:ascii="Arial" w:hAnsi="Arial" w:cs="Arial"/>
          <w:i w:val="0"/>
          <w:iCs/>
        </w:rPr>
        <w:t xml:space="preserve">The distribution of WZA scores from simulations of local adaptation. Note, the plot does not indicate the relative frequency of genes that are or are not locally adaptive. </w:t>
      </w:r>
    </w:p>
    <w:p w14:paraId="461AFB20" w14:textId="77777777" w:rsidR="00F71194" w:rsidRDefault="00F71194">
      <w:pPr>
        <w:snapToGrid/>
        <w:spacing w:before="0"/>
        <w:rPr>
          <w:rFonts w:ascii="Arial" w:hAnsi="Arial" w:cs="Arial"/>
          <w:iCs/>
        </w:rPr>
      </w:pPr>
      <w:r>
        <w:rPr>
          <w:rFonts w:ascii="Arial" w:hAnsi="Arial" w:cs="Arial"/>
          <w:i/>
          <w:iCs/>
        </w:rPr>
        <w:br w:type="page"/>
      </w:r>
    </w:p>
    <w:p w14:paraId="6AABFCA1" w14:textId="77777777" w:rsidR="002A5984" w:rsidRPr="00F8653A" w:rsidRDefault="002A5984" w:rsidP="002A5984">
      <w:pPr>
        <w:pStyle w:val="CaptionedFigure"/>
        <w:rPr>
          <w:rFonts w:ascii="Arial" w:hAnsi="Arial" w:cs="Arial"/>
        </w:rPr>
      </w:pPr>
      <w:bookmarkStart w:id="702" w:name="fig:effectSizeDistribution"/>
      <w:r w:rsidRPr="00F8653A">
        <w:rPr>
          <w:rFonts w:ascii="Arial" w:hAnsi="Arial" w:cs="Arial"/>
          <w:noProof/>
        </w:rPr>
        <w:lastRenderedPageBreak/>
        <w:drawing>
          <wp:inline distT="0" distB="0" distL="0" distR="0" wp14:anchorId="10CC2957" wp14:editId="035AB5A4">
            <wp:extent cx="5334000" cy="2222500"/>
            <wp:effectExtent l="0" t="0" r="0" b="0"/>
            <wp:docPr id="8" name="Picture" descr="The effect size distribution from simulations of local adaptation. The vertical line indicates Cov = 0.005, the threshold we used to determine whether a gene was considered as important for local adaptation."/>
            <wp:cNvGraphicFramePr/>
            <a:graphic xmlns:a="http://schemas.openxmlformats.org/drawingml/2006/main">
              <a:graphicData uri="http://schemas.openxmlformats.org/drawingml/2006/picture">
                <pic:pic xmlns:pic="http://schemas.openxmlformats.org/drawingml/2006/picture">
                  <pic:nvPicPr>
                    <pic:cNvPr id="0" name="Picture" descr="Plots/effectSizeDistributionPlot.pdf"/>
                    <pic:cNvPicPr>
                      <a:picLocks noChangeAspect="1" noChangeArrowheads="1"/>
                    </pic:cNvPicPr>
                  </pic:nvPicPr>
                  <pic:blipFill>
                    <a:blip r:embed="rId66"/>
                    <a:stretch>
                      <a:fillRect/>
                    </a:stretch>
                  </pic:blipFill>
                  <pic:spPr bwMode="auto">
                    <a:xfrm>
                      <a:off x="0" y="0"/>
                      <a:ext cx="5334000" cy="2222500"/>
                    </a:xfrm>
                    <a:prstGeom prst="rect">
                      <a:avLst/>
                    </a:prstGeom>
                    <a:noFill/>
                    <a:ln w="9525">
                      <a:noFill/>
                      <a:headEnd/>
                      <a:tailEnd/>
                    </a:ln>
                  </pic:spPr>
                </pic:pic>
              </a:graphicData>
            </a:graphic>
          </wp:inline>
        </w:drawing>
      </w:r>
      <w:bookmarkEnd w:id="702"/>
    </w:p>
    <w:p w14:paraId="35F4F0F1" w14:textId="5F8202DA" w:rsidR="002A5984" w:rsidRDefault="002A5984" w:rsidP="002A5984">
      <w:pPr>
        <w:pStyle w:val="ImageCaption"/>
        <w:rPr>
          <w:rFonts w:ascii="Arial" w:hAnsi="Arial" w:cs="Arial"/>
          <w:i w:val="0"/>
          <w:iCs/>
        </w:rPr>
      </w:pPr>
      <w:r w:rsidRPr="00F8653A">
        <w:rPr>
          <w:rFonts w:ascii="Arial" w:hAnsi="Arial" w:cs="Arial"/>
          <w:b/>
          <w:bCs/>
          <w:i w:val="0"/>
          <w:iCs/>
        </w:rPr>
        <w:t>Figure S</w:t>
      </w:r>
      <w:r>
        <w:rPr>
          <w:rFonts w:ascii="Arial" w:hAnsi="Arial" w:cs="Arial"/>
          <w:b/>
          <w:bCs/>
          <w:i w:val="0"/>
          <w:iCs/>
        </w:rPr>
        <w:t>6</w:t>
      </w:r>
      <w:r w:rsidRPr="00F8653A">
        <w:rPr>
          <w:rFonts w:ascii="Arial" w:hAnsi="Arial" w:cs="Arial"/>
          <w:i w:val="0"/>
          <w:iCs/>
        </w:rPr>
        <w:t xml:space="preserve"> The effect size distribution from simulations of local adaptation. The vertical line indicates</w:t>
      </w:r>
      <w:r w:rsidR="00933F47">
        <w:rPr>
          <w:rFonts w:ascii="Arial" w:hAnsi="Arial" w:cs="Arial"/>
          <w:i w:val="0"/>
          <w:iCs/>
        </w:rPr>
        <w:t xml:space="preserve"> the threshold we applied to the simulated data to classify genes as locally adaptive or </w:t>
      </w:r>
      <w:r w:rsidR="001E5207">
        <w:rPr>
          <w:rFonts w:ascii="Arial" w:hAnsi="Arial" w:cs="Arial"/>
          <w:i w:val="0"/>
          <w:iCs/>
        </w:rPr>
        <w:t>n</w:t>
      </w:r>
      <w:commentRangeStart w:id="703"/>
      <w:commentRangeStart w:id="704"/>
      <w:r w:rsidRPr="00F8653A">
        <w:rPr>
          <w:rFonts w:ascii="Arial" w:hAnsi="Arial" w:cs="Arial"/>
          <w:i w:val="0"/>
          <w:iCs/>
        </w:rPr>
        <w:t>o</w:t>
      </w:r>
      <w:r w:rsidR="001E5207">
        <w:rPr>
          <w:rFonts w:ascii="Arial" w:hAnsi="Arial" w:cs="Arial"/>
          <w:i w:val="0"/>
          <w:iCs/>
        </w:rPr>
        <w:t>t</w:t>
      </w:r>
      <w:commentRangeEnd w:id="703"/>
      <w:r w:rsidR="0096153F">
        <w:rPr>
          <w:rStyle w:val="CommentReference"/>
          <w:i w:val="0"/>
        </w:rPr>
        <w:commentReference w:id="703"/>
      </w:r>
      <w:commentRangeEnd w:id="704"/>
      <w:r w:rsidR="00D10F6F">
        <w:rPr>
          <w:rStyle w:val="CommentReference"/>
          <w:i w:val="0"/>
        </w:rPr>
        <w:commentReference w:id="704"/>
      </w:r>
      <w:ins w:id="705" w:author="Tom Booker" w:date="2021-06-01T14:04:00Z">
        <w:r w:rsidR="0081159F">
          <w:rPr>
            <w:rFonts w:ascii="Arial" w:hAnsi="Arial" w:cs="Arial"/>
            <w:i w:val="0"/>
            <w:iCs/>
          </w:rPr>
          <w:t>.</w:t>
        </w:r>
      </w:ins>
    </w:p>
    <w:p w14:paraId="45ECE08F" w14:textId="77777777" w:rsidR="002A5984" w:rsidRDefault="002A5984">
      <w:pPr>
        <w:snapToGrid/>
        <w:spacing w:before="0"/>
        <w:rPr>
          <w:rFonts w:ascii="Arial" w:hAnsi="Arial" w:cs="Arial"/>
          <w:iCs/>
        </w:rPr>
      </w:pPr>
      <w:r>
        <w:rPr>
          <w:rFonts w:ascii="Arial" w:hAnsi="Arial" w:cs="Arial"/>
          <w:i/>
          <w:iCs/>
        </w:rPr>
        <w:br w:type="page"/>
      </w:r>
    </w:p>
    <w:p w14:paraId="27FA540B" w14:textId="77777777" w:rsidR="000B456F" w:rsidRPr="00F8653A" w:rsidRDefault="0032250D" w:rsidP="00AD68E8">
      <w:pPr>
        <w:pStyle w:val="CaptionedFigure"/>
        <w:rPr>
          <w:rFonts w:ascii="Arial" w:hAnsi="Arial" w:cs="Arial"/>
        </w:rPr>
      </w:pPr>
      <w:commentRangeStart w:id="706"/>
      <w:commentRangeStart w:id="707"/>
      <w:commentRangeStart w:id="708"/>
      <w:r w:rsidRPr="00F8653A">
        <w:rPr>
          <w:rFonts w:ascii="Arial" w:hAnsi="Arial" w:cs="Arial"/>
          <w:noProof/>
        </w:rPr>
        <w:lastRenderedPageBreak/>
        <w:drawing>
          <wp:inline distT="0" distB="0" distL="0" distR="0" wp14:anchorId="60F20B3E" wp14:editId="40A62709">
            <wp:extent cx="5334000" cy="5334000"/>
            <wp:effectExtent l="0" t="0" r="0" b="0"/>
            <wp:docPr id="10" name="Picture" descr="Plots demonstrating the genomic landscape of genotype-environment correlations for a single replicate for each of the three maps of environmental heterogeneity we simulated. From top to bottom, the three rows correspond to the BC Map (panels A-D), the gradient map (panels E-H) and the truncated map (panels I-L), respectively. The leftmost panel in each row shows the Manhattan plot of -log_{10}(p-values) from Kendall’s \tau (panels A, E and I). The central panels in each row show the distribution of Z_W scores from the WZA across the genome (B, F and J) and the distribution of results from the top-candidate method (C, G and K). The rightmost panels show the proportion of locally adapted genes identified using the three different different tests for an increasing number of genes in the search effort. Results are shown for directional selection simulations. Note that only SNPs with a minor allele frequency &gt; 0.05 are shown in panels (A, E and I)."/>
            <wp:cNvGraphicFramePr/>
            <a:graphic xmlns:a="http://schemas.openxmlformats.org/drawingml/2006/main">
              <a:graphicData uri="http://schemas.openxmlformats.org/drawingml/2006/picture">
                <pic:pic xmlns:pic="http://schemas.openxmlformats.org/drawingml/2006/picture">
                  <pic:nvPicPr>
                    <pic:cNvPr id="0" name="Picture" descr="Plots/ThreeRowDemoPlot.png"/>
                    <pic:cNvPicPr>
                      <a:picLocks noChangeAspect="1" noChangeArrowheads="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commentRangeEnd w:id="706"/>
      <w:r w:rsidR="00CA5A26">
        <w:rPr>
          <w:rStyle w:val="CommentReference"/>
        </w:rPr>
        <w:commentReference w:id="706"/>
      </w:r>
      <w:commentRangeEnd w:id="707"/>
      <w:r w:rsidR="00391E61">
        <w:rPr>
          <w:rStyle w:val="CommentReference"/>
        </w:rPr>
        <w:commentReference w:id="707"/>
      </w:r>
      <w:commentRangeEnd w:id="708"/>
      <w:r w:rsidR="000105B8">
        <w:rPr>
          <w:rStyle w:val="CommentReference"/>
        </w:rPr>
        <w:commentReference w:id="708"/>
      </w:r>
    </w:p>
    <w:p w14:paraId="4976FD51" w14:textId="7D8052A9" w:rsidR="004F3309" w:rsidRDefault="00FA5947" w:rsidP="00AD68E8">
      <w:pPr>
        <w:pStyle w:val="ImageCaption"/>
        <w:rPr>
          <w:rFonts w:ascii="Arial" w:hAnsi="Arial" w:cs="Arial"/>
          <w:i w:val="0"/>
          <w:iCs/>
        </w:rPr>
      </w:pPr>
      <w:r w:rsidRPr="00F8653A">
        <w:rPr>
          <w:rFonts w:ascii="Arial" w:hAnsi="Arial" w:cs="Arial"/>
          <w:b/>
          <w:bCs/>
          <w:i w:val="0"/>
          <w:iCs/>
        </w:rPr>
        <w:t>Figure S</w:t>
      </w:r>
      <w:r w:rsidR="002A5984">
        <w:rPr>
          <w:rFonts w:ascii="Arial" w:hAnsi="Arial" w:cs="Arial"/>
          <w:b/>
          <w:bCs/>
          <w:i w:val="0"/>
          <w:iCs/>
        </w:rPr>
        <w:t>7</w:t>
      </w:r>
      <w:r w:rsidRPr="00F8653A">
        <w:rPr>
          <w:rFonts w:ascii="Arial" w:hAnsi="Arial" w:cs="Arial"/>
          <w:i w:val="0"/>
          <w:iCs/>
        </w:rPr>
        <w:t xml:space="preserve"> </w:t>
      </w:r>
      <w:r w:rsidR="0032250D" w:rsidRPr="00F8653A">
        <w:rPr>
          <w:rFonts w:ascii="Arial" w:hAnsi="Arial" w:cs="Arial"/>
          <w:i w:val="0"/>
          <w:iCs/>
        </w:rPr>
        <w:t xml:space="preserve">Plots demonstrating the genomic landscape of genotype-environment correlations for a single replicate for each of the three maps of </w:t>
      </w:r>
      <w:r w:rsidR="009E69B6">
        <w:rPr>
          <w:rFonts w:ascii="Arial" w:hAnsi="Arial" w:cs="Arial"/>
          <w:i w:val="0"/>
          <w:iCs/>
        </w:rPr>
        <w:t>environmental variation</w:t>
      </w:r>
      <w:r w:rsidR="0032250D" w:rsidRPr="00F8653A">
        <w:rPr>
          <w:rFonts w:ascii="Arial" w:hAnsi="Arial" w:cs="Arial"/>
          <w:i w:val="0"/>
          <w:iCs/>
        </w:rPr>
        <w:t xml:space="preserve"> we simulated. From top to bottom, the three rows correspond to the </w:t>
      </w:r>
      <w:r w:rsidR="0032250D" w:rsidRPr="00070374">
        <w:rPr>
          <w:rFonts w:ascii="Arial" w:hAnsi="Arial" w:cs="Arial"/>
          <w:rPrChange w:id="709" w:author="Tom Booker" w:date="2021-06-06T10:00:00Z">
            <w:rPr>
              <w:rFonts w:ascii="Arial" w:hAnsi="Arial" w:cs="Arial"/>
              <w:i w:val="0"/>
              <w:iCs/>
            </w:rPr>
          </w:rPrChange>
        </w:rPr>
        <w:t>BC Map</w:t>
      </w:r>
      <w:r w:rsidR="0032250D" w:rsidRPr="00F8653A">
        <w:rPr>
          <w:rFonts w:ascii="Arial" w:hAnsi="Arial" w:cs="Arial"/>
          <w:i w:val="0"/>
          <w:iCs/>
        </w:rPr>
        <w:t xml:space="preserve"> (panels A-D), the gradient map (panels E-H) and the truncated map (panels I-L), respectively. The leftmost panel in each row shows the Manhattan plot of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8653A">
        <w:rPr>
          <w:rFonts w:ascii="Arial" w:hAnsi="Arial" w:cs="Arial"/>
          <w:i w:val="0"/>
          <w:iCs/>
        </w:rPr>
        <w:t xml:space="preserve">(p-values) from Kendall’s </w:t>
      </w:r>
      <m:oMath>
        <m:r>
          <w:rPr>
            <w:rFonts w:ascii="Cambria Math" w:hAnsi="Cambria Math" w:cs="Arial"/>
          </w:rPr>
          <m:t>τ</m:t>
        </m:r>
      </m:oMath>
      <w:r w:rsidR="0032250D" w:rsidRPr="00F8653A">
        <w:rPr>
          <w:rFonts w:ascii="Arial" w:hAnsi="Arial" w:cs="Arial"/>
          <w:i w:val="0"/>
          <w:iCs/>
        </w:rPr>
        <w:t xml:space="preserve"> (panels A, E and I). The central panels in each row show the distribution of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8653A">
        <w:rPr>
          <w:rFonts w:ascii="Arial" w:hAnsi="Arial" w:cs="Arial"/>
          <w:i w:val="0"/>
          <w:iCs/>
        </w:rPr>
        <w:t xml:space="preserve"> scores from the WZA across the genome (B, F and J) and the distribution of results from the top-candidate method (C, G and K). The rightmost panels show the proportion of locally adapted genes identified using the three different tests for an increasing number of genes in the search effort. Results are shown for directional selection simulations. Note that only SNPs with a minor allele frequency &gt; 0.05 are shown in panels (A, E and I).</w:t>
      </w:r>
    </w:p>
    <w:p w14:paraId="3EF02816" w14:textId="77777777" w:rsidR="004F3309" w:rsidRDefault="004F3309">
      <w:pPr>
        <w:snapToGrid/>
        <w:spacing w:before="0"/>
        <w:rPr>
          <w:rFonts w:ascii="Arial" w:hAnsi="Arial" w:cs="Arial"/>
          <w:iCs/>
        </w:rPr>
      </w:pPr>
      <w:r>
        <w:rPr>
          <w:rFonts w:ascii="Arial" w:hAnsi="Arial" w:cs="Arial"/>
          <w:i/>
          <w:iCs/>
        </w:rPr>
        <w:br w:type="page"/>
      </w:r>
    </w:p>
    <w:p w14:paraId="32E0E4D9" w14:textId="77777777" w:rsidR="004F3309" w:rsidRPr="00F8653A" w:rsidRDefault="004F3309" w:rsidP="004F3309">
      <w:pPr>
        <w:pStyle w:val="CaptionedFigure"/>
        <w:rPr>
          <w:rFonts w:ascii="Arial" w:hAnsi="Arial" w:cs="Arial"/>
        </w:rPr>
      </w:pPr>
      <w:commentRangeStart w:id="710"/>
      <w:commentRangeStart w:id="711"/>
      <w:r w:rsidRPr="00F8653A">
        <w:rPr>
          <w:rFonts w:ascii="Arial" w:hAnsi="Arial" w:cs="Arial"/>
          <w:noProof/>
        </w:rPr>
        <w:lastRenderedPageBreak/>
        <w:drawing>
          <wp:inline distT="0" distB="0" distL="0" distR="0" wp14:anchorId="3477BBE3" wp14:editId="706FC908">
            <wp:extent cx="5943600" cy="4829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8">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commentRangeEnd w:id="710"/>
      <w:r w:rsidR="00391E61">
        <w:rPr>
          <w:rStyle w:val="CommentReference"/>
        </w:rPr>
        <w:commentReference w:id="710"/>
      </w:r>
      <w:commentRangeEnd w:id="711"/>
      <w:r w:rsidR="00BE07C3">
        <w:rPr>
          <w:rStyle w:val="CommentReference"/>
        </w:rPr>
        <w:commentReference w:id="711"/>
      </w:r>
    </w:p>
    <w:p w14:paraId="78B832BE" w14:textId="6A48D8D8" w:rsidR="004F3309" w:rsidRPr="00F8653A" w:rsidRDefault="004F3309" w:rsidP="004F3309">
      <w:pPr>
        <w:pStyle w:val="ImageCaption"/>
        <w:rPr>
          <w:rFonts w:ascii="Arial" w:hAnsi="Arial" w:cs="Arial"/>
          <w:i w:val="0"/>
          <w:iCs/>
        </w:rPr>
      </w:pPr>
      <w:r w:rsidRPr="00F8653A">
        <w:rPr>
          <w:rFonts w:ascii="Arial" w:hAnsi="Arial" w:cs="Arial"/>
          <w:b/>
          <w:bCs/>
          <w:i w:val="0"/>
          <w:iCs/>
        </w:rPr>
        <w:t xml:space="preserve">Figure </w:t>
      </w:r>
      <w:r>
        <w:rPr>
          <w:rFonts w:ascii="Arial" w:hAnsi="Arial" w:cs="Arial"/>
          <w:b/>
          <w:bCs/>
          <w:i w:val="0"/>
          <w:iCs/>
        </w:rPr>
        <w:t>S8</w:t>
      </w:r>
      <w:r w:rsidRPr="00F8653A">
        <w:rPr>
          <w:rFonts w:ascii="Arial" w:hAnsi="Arial" w:cs="Arial"/>
          <w:i w:val="0"/>
          <w:iCs/>
        </w:rPr>
        <w:t xml:space="preserve"> Comparison of the WZA, the top-candidate and the single-SNP approaches with varying numbers of </w:t>
      </w:r>
      <w:r w:rsidR="005E2819">
        <w:rPr>
          <w:rFonts w:ascii="Arial" w:hAnsi="Arial" w:cs="Arial"/>
          <w:i w:val="0"/>
          <w:iCs/>
        </w:rPr>
        <w:t xml:space="preserve">individuals </w:t>
      </w:r>
      <w:r w:rsidR="00391E61" w:rsidRPr="00F8653A">
        <w:rPr>
          <w:rFonts w:ascii="Arial" w:hAnsi="Arial" w:cs="Arial"/>
          <w:i w:val="0"/>
          <w:iCs/>
        </w:rPr>
        <w:t>sampled</w:t>
      </w:r>
      <w:r w:rsidR="00391E61">
        <w:rPr>
          <w:rFonts w:ascii="Arial" w:hAnsi="Arial" w:cs="Arial"/>
          <w:i w:val="0"/>
          <w:iCs/>
        </w:rPr>
        <w:t xml:space="preserve"> </w:t>
      </w:r>
      <w:r w:rsidR="005E2819">
        <w:rPr>
          <w:rFonts w:ascii="Arial" w:hAnsi="Arial" w:cs="Arial"/>
          <w:i w:val="0"/>
          <w:iCs/>
        </w:rPr>
        <w:t xml:space="preserve">per </w:t>
      </w:r>
      <w:r w:rsidRPr="00F8653A">
        <w:rPr>
          <w:rFonts w:ascii="Arial" w:hAnsi="Arial" w:cs="Arial"/>
          <w:i w:val="0"/>
          <w:iCs/>
        </w:rPr>
        <w:t xml:space="preserve">deme. Simulations shown </w:t>
      </w:r>
      <w:r w:rsidR="00391E61">
        <w:rPr>
          <w:rFonts w:ascii="Arial" w:hAnsi="Arial" w:cs="Arial"/>
          <w:i w:val="0"/>
          <w:iCs/>
        </w:rPr>
        <w:t>used</w:t>
      </w:r>
      <w:r w:rsidR="00391E61" w:rsidRPr="00F8653A">
        <w:rPr>
          <w:rFonts w:ascii="Arial" w:hAnsi="Arial" w:cs="Arial"/>
          <w:i w:val="0"/>
          <w:iCs/>
        </w:rPr>
        <w:t xml:space="preserve"> </w:t>
      </w:r>
      <w:r w:rsidRPr="00F8653A">
        <w:rPr>
          <w:rFonts w:ascii="Arial" w:hAnsi="Arial" w:cs="Arial"/>
          <w:i w:val="0"/>
          <w:iCs/>
        </w:rPr>
        <w:t xml:space="preserve">the </w:t>
      </w:r>
      <w:r w:rsidRPr="00070374">
        <w:rPr>
          <w:rFonts w:ascii="Arial" w:hAnsi="Arial" w:cs="Arial"/>
          <w:rPrChange w:id="712" w:author="Tom Booker" w:date="2021-06-06T10:00:00Z">
            <w:rPr>
              <w:rFonts w:ascii="Arial" w:hAnsi="Arial" w:cs="Arial"/>
              <w:i w:val="0"/>
              <w:iCs/>
            </w:rPr>
          </w:rPrChange>
        </w:rPr>
        <w:t>BC map</w:t>
      </w:r>
      <w:r w:rsidRPr="00F8653A">
        <w:rPr>
          <w:rFonts w:ascii="Arial" w:hAnsi="Arial" w:cs="Arial"/>
          <w:i w:val="0"/>
          <w:iCs/>
        </w:rPr>
        <w:t xml:space="preserve"> and directional selection. Lines represent the mean of 20 simulation replicates.</w:t>
      </w:r>
    </w:p>
    <w:p w14:paraId="0237A098" w14:textId="47C7F824" w:rsidR="00AB3A6E" w:rsidRPr="00F8653A" w:rsidRDefault="004F3309" w:rsidP="00AB3A6E">
      <w:pPr>
        <w:snapToGrid/>
        <w:spacing w:before="0"/>
        <w:rPr>
          <w:rFonts w:ascii="Arial" w:hAnsi="Arial" w:cs="Arial"/>
        </w:rPr>
      </w:pPr>
      <w:r w:rsidRPr="00F8653A">
        <w:rPr>
          <w:rFonts w:ascii="Arial" w:hAnsi="Arial" w:cs="Arial"/>
          <w:i/>
          <w:iCs/>
        </w:rPr>
        <w:br w:type="page"/>
      </w:r>
      <w:r w:rsidR="00AB3A6E" w:rsidRPr="00F8653A">
        <w:rPr>
          <w:rFonts w:ascii="Arial" w:hAnsi="Arial" w:cs="Arial"/>
          <w:noProof/>
        </w:rPr>
        <w:lastRenderedPageBreak/>
        <w:drawing>
          <wp:inline distT="0" distB="0" distL="0" distR="0" wp14:anchorId="476CA7C4" wp14:editId="2E6CE8EA">
            <wp:extent cx="5334000" cy="2667000"/>
            <wp:effectExtent l="0" t="0" r="0" b="0"/>
            <wp:docPr id="16" name="Picture" descr="The distribution of Z_W scores under different recombination rates."/>
            <wp:cNvGraphicFramePr/>
            <a:graphic xmlns:a="http://schemas.openxmlformats.org/drawingml/2006/main">
              <a:graphicData uri="http://schemas.openxmlformats.org/drawingml/2006/picture">
                <pic:pic xmlns:pic="http://schemas.openxmlformats.org/drawingml/2006/picture">
                  <pic:nvPicPr>
                    <pic:cNvPr id="0" name="Picture" descr="Plots/recombinationRateHistogram.pdf"/>
                    <pic:cNvPicPr>
                      <a:picLocks noChangeAspect="1" noChangeArrowheads="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14:paraId="2B1888CA" w14:textId="5B9F259A" w:rsidR="00AB3A6E" w:rsidRDefault="00AB3A6E" w:rsidP="00AB3A6E">
      <w:pPr>
        <w:pStyle w:val="ImageCaption"/>
        <w:rPr>
          <w:rFonts w:ascii="Arial" w:hAnsi="Arial" w:cs="Arial"/>
          <w:i w:val="0"/>
          <w:iCs/>
        </w:rPr>
      </w:pPr>
      <w:r w:rsidRPr="00F8653A">
        <w:rPr>
          <w:rFonts w:ascii="Arial" w:hAnsi="Arial" w:cs="Arial"/>
          <w:b/>
          <w:bCs/>
          <w:i w:val="0"/>
          <w:iCs/>
        </w:rPr>
        <w:t>Figure S</w:t>
      </w:r>
      <w:r w:rsidR="00063B39">
        <w:rPr>
          <w:rFonts w:ascii="Arial" w:hAnsi="Arial" w:cs="Arial"/>
          <w:b/>
          <w:bCs/>
          <w:i w:val="0"/>
          <w:iCs/>
        </w:rPr>
        <w:t>9</w:t>
      </w:r>
      <w:r w:rsidRPr="00F8653A">
        <w:rPr>
          <w:rFonts w:ascii="Arial" w:hAnsi="Arial" w:cs="Arial"/>
          <w:i w:val="0"/>
          <w:iCs/>
        </w:rPr>
        <w:t xml:space="preserve"> The distribution of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Pr="00F8653A">
        <w:rPr>
          <w:rFonts w:ascii="Arial" w:hAnsi="Arial" w:cs="Arial"/>
          <w:i w:val="0"/>
          <w:iCs/>
        </w:rPr>
        <w:t xml:space="preserve"> scores under different recombination rates.</w:t>
      </w:r>
    </w:p>
    <w:p w14:paraId="22F77D61" w14:textId="77777777" w:rsidR="00AB3A6E" w:rsidRDefault="00AB3A6E">
      <w:pPr>
        <w:snapToGrid/>
        <w:spacing w:before="0"/>
        <w:rPr>
          <w:rFonts w:ascii="Arial" w:hAnsi="Arial" w:cs="Arial"/>
          <w:iCs/>
        </w:rPr>
      </w:pPr>
      <w:r>
        <w:rPr>
          <w:rFonts w:ascii="Arial" w:hAnsi="Arial" w:cs="Arial"/>
          <w:i/>
          <w:iCs/>
        </w:rPr>
        <w:br w:type="page"/>
      </w:r>
    </w:p>
    <w:p w14:paraId="74E0E5AA" w14:textId="77777777" w:rsidR="000B456F" w:rsidRPr="00F8653A" w:rsidRDefault="0032250D" w:rsidP="00AD68E8">
      <w:pPr>
        <w:pStyle w:val="CaptionedFigure"/>
        <w:rPr>
          <w:rFonts w:ascii="Arial" w:hAnsi="Arial" w:cs="Arial"/>
        </w:rPr>
      </w:pPr>
      <w:bookmarkStart w:id="713" w:name="fig:demoPlots"/>
      <w:r w:rsidRPr="00F8653A">
        <w:rPr>
          <w:rFonts w:ascii="Arial" w:hAnsi="Arial" w:cs="Arial"/>
          <w:noProof/>
        </w:rPr>
        <w:lastRenderedPageBreak/>
        <w:drawing>
          <wp:inline distT="0" distB="0" distL="0" distR="0" wp14:anchorId="4134521F" wp14:editId="0F3F3E8A">
            <wp:extent cx="5334000" cy="1905000"/>
            <wp:effectExtent l="0" t="0" r="0" b="0"/>
            <wp:docPr id="11" name="Picture" descr="Comparing the performance of the WZA genes identified using the WZA, using analysis windows analysing a fixed number of SNPs. Lines represent the means of 20 replicates."/>
            <wp:cNvGraphicFramePr/>
            <a:graphic xmlns:a="http://schemas.openxmlformats.org/drawingml/2006/main">
              <a:graphicData uri="http://schemas.openxmlformats.org/drawingml/2006/picture">
                <pic:pic xmlns:pic="http://schemas.openxmlformats.org/drawingml/2006/picture">
                  <pic:nvPicPr>
                    <pic:cNvPr id="0" name="Picture" descr="Plots/SNP_number.pdf"/>
                    <pic:cNvPicPr>
                      <a:picLocks noChangeAspect="1" noChangeArrowheads="1"/>
                    </pic:cNvPicPr>
                  </pic:nvPicPr>
                  <pic:blipFill>
                    <a:blip r:embed="rId70"/>
                    <a:stretch>
                      <a:fillRect/>
                    </a:stretch>
                  </pic:blipFill>
                  <pic:spPr bwMode="auto">
                    <a:xfrm>
                      <a:off x="0" y="0"/>
                      <a:ext cx="5334000" cy="1905000"/>
                    </a:xfrm>
                    <a:prstGeom prst="rect">
                      <a:avLst/>
                    </a:prstGeom>
                    <a:noFill/>
                    <a:ln w="9525">
                      <a:noFill/>
                      <a:headEnd/>
                      <a:tailEnd/>
                    </a:ln>
                  </pic:spPr>
                </pic:pic>
              </a:graphicData>
            </a:graphic>
          </wp:inline>
        </w:drawing>
      </w:r>
      <w:bookmarkEnd w:id="713"/>
    </w:p>
    <w:p w14:paraId="72D79168" w14:textId="386627FC" w:rsidR="00342B81" w:rsidRPr="00F8653A" w:rsidRDefault="009B4E91" w:rsidP="00AD68E8">
      <w:pPr>
        <w:pStyle w:val="ImageCaption"/>
        <w:rPr>
          <w:rFonts w:ascii="Arial" w:hAnsi="Arial" w:cs="Arial"/>
          <w:i w:val="0"/>
          <w:iCs/>
        </w:rPr>
      </w:pPr>
      <w:r w:rsidRPr="00F8653A">
        <w:rPr>
          <w:rFonts w:ascii="Arial" w:hAnsi="Arial" w:cs="Arial"/>
          <w:b/>
          <w:bCs/>
          <w:i w:val="0"/>
          <w:iCs/>
        </w:rPr>
        <w:t>Figure S</w:t>
      </w:r>
      <w:r w:rsidR="00970DBD">
        <w:rPr>
          <w:rFonts w:ascii="Arial" w:hAnsi="Arial" w:cs="Arial"/>
          <w:b/>
          <w:bCs/>
          <w:i w:val="0"/>
          <w:iCs/>
        </w:rPr>
        <w:t>10</w:t>
      </w:r>
      <w:r w:rsidRPr="00F8653A">
        <w:rPr>
          <w:rFonts w:ascii="Arial" w:hAnsi="Arial" w:cs="Arial"/>
          <w:i w:val="0"/>
          <w:iCs/>
        </w:rPr>
        <w:t xml:space="preserve"> </w:t>
      </w:r>
      <w:r w:rsidR="0032250D" w:rsidRPr="00F8653A">
        <w:rPr>
          <w:rFonts w:ascii="Arial" w:hAnsi="Arial" w:cs="Arial"/>
          <w:i w:val="0"/>
          <w:iCs/>
        </w:rPr>
        <w:t xml:space="preserve">Comparing the performance of the WZA genes identified using the WZA, using analysis windows </w:t>
      </w:r>
      <w:r w:rsidR="00185934" w:rsidRPr="00F8653A">
        <w:rPr>
          <w:rFonts w:ascii="Arial" w:hAnsi="Arial" w:cs="Arial"/>
          <w:i w:val="0"/>
          <w:iCs/>
        </w:rPr>
        <w:t>analyzing</w:t>
      </w:r>
      <w:r w:rsidR="0032250D" w:rsidRPr="00F8653A">
        <w:rPr>
          <w:rFonts w:ascii="Arial" w:hAnsi="Arial" w:cs="Arial"/>
          <w:i w:val="0"/>
          <w:iCs/>
        </w:rPr>
        <w:t xml:space="preserve"> a fixed number of SNPs. Lines represent the means of 20 replicates.</w:t>
      </w:r>
    </w:p>
    <w:p w14:paraId="2038528A" w14:textId="2DBC1CCD" w:rsidR="00256CA6" w:rsidRPr="00F24D6B" w:rsidRDefault="00342B81" w:rsidP="00AD68E8">
      <w:pPr>
        <w:snapToGrid/>
        <w:spacing w:before="0"/>
        <w:rPr>
          <w:rFonts w:ascii="Arial" w:hAnsi="Arial" w:cs="Arial"/>
          <w:i/>
          <w:iCs/>
        </w:rPr>
      </w:pPr>
      <w:r w:rsidRPr="00F8653A">
        <w:rPr>
          <w:rFonts w:ascii="Arial" w:hAnsi="Arial" w:cs="Arial"/>
          <w:i/>
          <w:iCs/>
        </w:rPr>
        <w:br w:type="page"/>
      </w:r>
      <w:bookmarkStart w:id="714" w:name="fig:sampleMaps"/>
    </w:p>
    <w:bookmarkEnd w:id="714"/>
    <w:p w14:paraId="64A3D090" w14:textId="0CAC496B" w:rsidR="000B456F" w:rsidRPr="00F8653A" w:rsidRDefault="00E10BF9" w:rsidP="00AD68E8">
      <w:pPr>
        <w:pStyle w:val="ImageCaption"/>
        <w:rPr>
          <w:rFonts w:ascii="Arial" w:hAnsi="Arial" w:cs="Arial"/>
        </w:rPr>
      </w:pPr>
      <w:r>
        <w:rPr>
          <w:rFonts w:ascii="Arial" w:hAnsi="Arial" w:cs="Arial"/>
          <w:noProof/>
        </w:rPr>
        <w:lastRenderedPageBreak/>
        <w:drawing>
          <wp:inline distT="0" distB="0" distL="0" distR="0" wp14:anchorId="48893F2C" wp14:editId="1F4491ED">
            <wp:extent cx="54864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1D676ADA" w14:textId="4C2B80C1" w:rsidR="00EE2E61" w:rsidRPr="00F8653A" w:rsidRDefault="002D00E9" w:rsidP="00AD68E8">
      <w:pPr>
        <w:pStyle w:val="ImageCaption"/>
        <w:rPr>
          <w:rFonts w:ascii="Arial" w:hAnsi="Arial" w:cs="Arial"/>
          <w:i w:val="0"/>
          <w:iCs/>
        </w:rPr>
      </w:pPr>
      <w:r w:rsidRPr="00F8653A">
        <w:rPr>
          <w:rFonts w:ascii="Arial" w:hAnsi="Arial" w:cs="Arial"/>
          <w:b/>
          <w:bCs/>
          <w:i w:val="0"/>
          <w:iCs/>
        </w:rPr>
        <w:t>Figure S1</w:t>
      </w:r>
      <w:r w:rsidR="00F24D6B">
        <w:rPr>
          <w:rFonts w:ascii="Arial" w:hAnsi="Arial" w:cs="Arial"/>
          <w:b/>
          <w:bCs/>
          <w:i w:val="0"/>
          <w:iCs/>
        </w:rPr>
        <w:t>1</w:t>
      </w:r>
      <w:r w:rsidRPr="00F8653A">
        <w:rPr>
          <w:rFonts w:ascii="Arial" w:hAnsi="Arial" w:cs="Arial"/>
          <w:i w:val="0"/>
          <w:iCs/>
        </w:rPr>
        <w:t xml:space="preserve"> </w:t>
      </w:r>
      <w:r w:rsidR="0032250D" w:rsidRPr="00F8653A">
        <w:rPr>
          <w:rFonts w:ascii="Arial" w:hAnsi="Arial" w:cs="Arial"/>
          <w:i w:val="0"/>
          <w:iCs/>
        </w:rPr>
        <w:t xml:space="preserve">The distribution of A) degree days &lt; 0 (DD0) across the populations of P. contorta sampled by Yeaman et al (2016) and B)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8653A">
        <w:rPr>
          <w:rFonts w:ascii="Arial" w:hAnsi="Arial" w:cs="Arial"/>
          <w:i w:val="0"/>
          <w:iCs/>
        </w:rPr>
        <w:t xml:space="preserve"> scores for the GEA on DD0. Note that the DD0 values in A) are unscaled. In B) the curve shows a normal distribution fitted to the data.</w:t>
      </w:r>
    </w:p>
    <w:p w14:paraId="0D667FE8" w14:textId="176BC897" w:rsidR="00312315" w:rsidRDefault="00312315">
      <w:pPr>
        <w:snapToGrid/>
        <w:spacing w:before="0"/>
        <w:rPr>
          <w:ins w:id="715" w:author="Tom Booker" w:date="2021-06-03T17:11:00Z"/>
          <w:rFonts w:ascii="Arial" w:hAnsi="Arial" w:cs="Arial"/>
          <w:iCs/>
        </w:rPr>
      </w:pPr>
      <w:r>
        <w:rPr>
          <w:rFonts w:ascii="Arial" w:hAnsi="Arial" w:cs="Arial"/>
          <w:iCs/>
        </w:rPr>
        <w:br w:type="page"/>
      </w:r>
    </w:p>
    <w:p w14:paraId="1CFB12D0" w14:textId="16A79B82" w:rsidR="00B57AFC" w:rsidRPr="00B57AFC" w:rsidRDefault="00B57AFC">
      <w:pPr>
        <w:snapToGrid/>
        <w:spacing w:before="0"/>
        <w:rPr>
          <w:rFonts w:ascii="Arial" w:hAnsi="Arial" w:cs="Arial"/>
          <w:b/>
          <w:bCs/>
          <w:iCs/>
          <w:rPrChange w:id="716" w:author="Tom Booker" w:date="2021-06-03T17:11:00Z">
            <w:rPr>
              <w:rFonts w:ascii="Arial" w:hAnsi="Arial" w:cs="Arial"/>
              <w:iCs/>
            </w:rPr>
          </w:rPrChange>
        </w:rPr>
      </w:pPr>
      <w:ins w:id="717" w:author="Tom Booker" w:date="2021-06-03T17:12:00Z">
        <w:r>
          <w:rPr>
            <w:rFonts w:ascii="Arial" w:hAnsi="Arial" w:cs="Arial"/>
            <w:b/>
            <w:bCs/>
            <w:iCs/>
            <w:noProof/>
          </w:rPr>
          <w:lastRenderedPageBreak/>
          <w:drawing>
            <wp:inline distT="0" distB="0" distL="0" distR="0" wp14:anchorId="370599CD" wp14:editId="13A2CC28">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ins>
      <w:ins w:id="718" w:author="Tom Booker" w:date="2021-06-03T17:11:00Z">
        <w:r w:rsidRPr="00B57AFC">
          <w:rPr>
            <w:rFonts w:ascii="Arial" w:hAnsi="Arial" w:cs="Arial"/>
            <w:b/>
            <w:bCs/>
            <w:iCs/>
            <w:rPrChange w:id="719" w:author="Tom Booker" w:date="2021-06-03T17:11:00Z">
              <w:rPr>
                <w:rFonts w:ascii="Arial" w:hAnsi="Arial" w:cs="Arial"/>
                <w:iCs/>
              </w:rPr>
            </w:rPrChange>
          </w:rPr>
          <w:t>Figure S12</w:t>
        </w:r>
      </w:ins>
    </w:p>
    <w:p w14:paraId="0C8843D8" w14:textId="77777777" w:rsidR="00B57AFC" w:rsidRDefault="00B57AFC">
      <w:pPr>
        <w:snapToGrid/>
        <w:spacing w:before="0"/>
        <w:rPr>
          <w:ins w:id="720" w:author="Tom Booker" w:date="2021-06-03T17:11:00Z"/>
          <w:rFonts w:ascii="Arial" w:hAnsi="Arial" w:cs="Arial"/>
          <w:b/>
          <w:bCs/>
          <w:iCs/>
        </w:rPr>
      </w:pPr>
      <w:ins w:id="721" w:author="Tom Booker" w:date="2021-06-03T17:11:00Z">
        <w:r>
          <w:rPr>
            <w:rFonts w:ascii="Arial" w:hAnsi="Arial" w:cs="Arial"/>
            <w:b/>
            <w:bCs/>
            <w:iCs/>
          </w:rPr>
          <w:br w:type="page"/>
        </w:r>
      </w:ins>
    </w:p>
    <w:p w14:paraId="37B165D2" w14:textId="2AFCBF48" w:rsidR="003D6A5F" w:rsidRPr="00312315" w:rsidRDefault="00312315" w:rsidP="00155C4C">
      <w:pPr>
        <w:snapToGrid/>
        <w:spacing w:before="0"/>
        <w:rPr>
          <w:rFonts w:ascii="Arial" w:hAnsi="Arial" w:cs="Arial"/>
          <w:iCs/>
        </w:rPr>
      </w:pPr>
      <w:r>
        <w:rPr>
          <w:rFonts w:ascii="Arial" w:hAnsi="Arial" w:cs="Arial"/>
          <w:b/>
          <w:bCs/>
          <w:iCs/>
          <w:noProof/>
        </w:rPr>
        <w:lastRenderedPageBreak/>
        <w:drawing>
          <wp:inline distT="0" distB="0" distL="0" distR="0" wp14:anchorId="34A44F0A" wp14:editId="20A78042">
            <wp:extent cx="59436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Pr>
          <w:rFonts w:ascii="Arial" w:hAnsi="Arial" w:cs="Arial"/>
          <w:b/>
          <w:bCs/>
          <w:iCs/>
        </w:rPr>
        <w:t>Figure S1</w:t>
      </w:r>
      <w:ins w:id="722" w:author="Tom Booker" w:date="2021-06-03T19:33:00Z">
        <w:r w:rsidR="007867CE">
          <w:rPr>
            <w:rFonts w:ascii="Arial" w:hAnsi="Arial" w:cs="Arial"/>
            <w:b/>
            <w:bCs/>
            <w:iCs/>
          </w:rPr>
          <w:t>3</w:t>
        </w:r>
      </w:ins>
      <w:del w:id="723" w:author="Tom Booker" w:date="2021-06-03T19:33:00Z">
        <w:r w:rsidDel="007867CE">
          <w:rPr>
            <w:rFonts w:ascii="Arial" w:hAnsi="Arial" w:cs="Arial"/>
            <w:b/>
            <w:bCs/>
            <w:iCs/>
          </w:rPr>
          <w:delText>2</w:delText>
        </w:r>
      </w:del>
      <w:r>
        <w:rPr>
          <w:rFonts w:ascii="Arial" w:hAnsi="Arial" w:cs="Arial"/>
          <w:b/>
          <w:bCs/>
          <w:iCs/>
        </w:rPr>
        <w:t xml:space="preserve"> </w:t>
      </w:r>
      <w:r w:rsidRPr="00312315">
        <w:rPr>
          <w:rFonts w:ascii="Arial" w:hAnsi="Arial" w:cs="Arial"/>
          <w:iCs/>
        </w:rPr>
        <w:t xml:space="preserve">A </w:t>
      </w:r>
      <w:r>
        <w:rPr>
          <w:rFonts w:ascii="Arial" w:hAnsi="Arial" w:cs="Arial"/>
          <w:iCs/>
        </w:rPr>
        <w:t>comparison of three methods to identify the genetic basis of local adaptation when one has complete information on all aspects of the metapopulation.</w:t>
      </w:r>
    </w:p>
    <w:sectPr w:rsidR="003D6A5F" w:rsidRPr="00312315" w:rsidSect="009E69B6">
      <w:footerReference w:type="even" r:id="rId74"/>
      <w:footerReference w:type="default" r:id="rId75"/>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Tom Booker" w:date="2021-06-04T15:08:00Z" w:initials="TB">
    <w:p w14:paraId="57666EB9" w14:textId="10EF04EB" w:rsidR="0091364C" w:rsidRDefault="0091364C">
      <w:pPr>
        <w:pStyle w:val="CommentText"/>
      </w:pPr>
      <w:r>
        <w:t xml:space="preserve">This paper is bound to be an instant classic. For that reason, </w:t>
      </w:r>
      <w:r>
        <w:rPr>
          <w:rStyle w:val="CommentReference"/>
        </w:rPr>
        <w:annotationRef/>
      </w:r>
      <w:r>
        <w:t xml:space="preserve">I took out the “new” from the title. </w:t>
      </w:r>
    </w:p>
  </w:comment>
  <w:comment w:id="5" w:author="Samuel Yeaman" w:date="2021-06-02T09:27:00Z" w:initials="SY">
    <w:p w14:paraId="6279941D" w14:textId="77777777" w:rsidR="0091364C" w:rsidRDefault="0091364C">
      <w:pPr>
        <w:pStyle w:val="CommentText"/>
        <w:rPr>
          <w:rStyle w:val="CommentReference"/>
        </w:rPr>
      </w:pPr>
      <w:r>
        <w:rPr>
          <w:rStyle w:val="CommentReference"/>
        </w:rPr>
        <w:annotationRef/>
      </w:r>
      <w:r>
        <w:rPr>
          <w:rStyle w:val="CommentReference"/>
        </w:rPr>
        <w:t>The tough part here is we don’t know the truth, and it’s not surprising that we find a different set – I would expect that any method would reveal different results to a previous method.</w:t>
      </w:r>
    </w:p>
    <w:p w14:paraId="447909DA" w14:textId="77777777" w:rsidR="0091364C" w:rsidRDefault="0091364C">
      <w:pPr>
        <w:pStyle w:val="CommentText"/>
        <w:rPr>
          <w:rStyle w:val="CommentReference"/>
        </w:rPr>
      </w:pPr>
    </w:p>
    <w:p w14:paraId="4A7296BE" w14:textId="74C578C3" w:rsidR="0091364C" w:rsidRDefault="0091364C">
      <w:pPr>
        <w:pStyle w:val="CommentText"/>
      </w:pPr>
      <w:r>
        <w:rPr>
          <w:rStyle w:val="CommentReference"/>
        </w:rPr>
        <w:t>I don’t want to get into mentioning the top candidate method in the abstract here, but perhaps just mention that we illustrate the method on empirical data?</w:t>
      </w:r>
    </w:p>
  </w:comment>
  <w:comment w:id="6" w:author="Tom Booker" w:date="2021-06-03T08:46:00Z" w:initials="TB">
    <w:p w14:paraId="513AD453" w14:textId="7B5CFE3D" w:rsidR="0091364C" w:rsidRDefault="0091364C">
      <w:pPr>
        <w:pStyle w:val="CommentText"/>
      </w:pPr>
      <w:r>
        <w:t xml:space="preserve">You’re right of course. </w:t>
      </w:r>
      <w:r>
        <w:rPr>
          <w:rStyle w:val="CommentReference"/>
        </w:rPr>
        <w:annotationRef/>
      </w:r>
      <w:r>
        <w:t xml:space="preserve">I think it’s probably a good call to leave the TC out. </w:t>
      </w:r>
    </w:p>
  </w:comment>
  <w:comment w:id="9" w:author="Microsoft Office User" w:date="2021-05-10T12:30:00Z" w:initials="MOU">
    <w:p w14:paraId="253B5EED" w14:textId="77777777" w:rsidR="0091364C" w:rsidRDefault="0091364C" w:rsidP="00A5623F">
      <w:pPr>
        <w:pStyle w:val="CommentText"/>
      </w:pPr>
      <w:r>
        <w:rPr>
          <w:rStyle w:val="CommentReference"/>
        </w:rPr>
        <w:annotationRef/>
      </w:r>
      <w:r>
        <w:t>To make this flow from the previous paragraph, I’d switch the order of this – one way to detect local adaptation is to search for regions of the genome with strong signature of association with environment.</w:t>
      </w:r>
    </w:p>
    <w:p w14:paraId="59E15363" w14:textId="77777777" w:rsidR="0091364C" w:rsidRDefault="0091364C" w:rsidP="00A5623F">
      <w:pPr>
        <w:pStyle w:val="CommentText"/>
      </w:pPr>
    </w:p>
    <w:p w14:paraId="23807590" w14:textId="0E0A4ED3" w:rsidR="0091364C" w:rsidRDefault="0091364C" w:rsidP="00A5623F">
      <w:pPr>
        <w:pStyle w:val="CommentText"/>
      </w:pPr>
      <w:r>
        <w:t>Alternatively, a connecting sentence at the end of the first paragraph might help</w:t>
      </w:r>
    </w:p>
  </w:comment>
  <w:comment w:id="10" w:author="Tom Booker" w:date="2021-05-14T10:43:00Z" w:initials="TB">
    <w:p w14:paraId="00F6F996" w14:textId="1E04003A" w:rsidR="0091364C" w:rsidRDefault="0091364C" w:rsidP="003464B7">
      <w:pPr>
        <w:pStyle w:val="CommentText"/>
      </w:pPr>
      <w:r>
        <w:rPr>
          <w:rStyle w:val="CommentReference"/>
        </w:rPr>
        <w:annotationRef/>
      </w:r>
      <w:r>
        <w:t>I opted to add a topic sentence at the beginning to achieve the flow</w:t>
      </w:r>
    </w:p>
  </w:comment>
  <w:comment w:id="11" w:author="Michael Whitlock" w:date="2021-05-28T12:13:00Z" w:initials="MCW">
    <w:p w14:paraId="49E50782" w14:textId="3822A772" w:rsidR="0091364C" w:rsidRDefault="0091364C">
      <w:pPr>
        <w:pStyle w:val="CommentText"/>
      </w:pPr>
      <w:r>
        <w:rPr>
          <w:rStyle w:val="CommentReference"/>
        </w:rPr>
        <w:annotationRef/>
      </w:r>
      <w:r>
        <w:t>Good.</w:t>
      </w:r>
    </w:p>
  </w:comment>
  <w:comment w:id="14" w:author="Microsoft Office User" w:date="2021-05-10T12:48:00Z" w:initials="MOU">
    <w:p w14:paraId="28E9E54E" w14:textId="64055090" w:rsidR="0091364C" w:rsidRDefault="0091364C" w:rsidP="00A5623F">
      <w:pPr>
        <w:pStyle w:val="CommentText"/>
      </w:pPr>
      <w:r>
        <w:rPr>
          <w:rStyle w:val="CommentReference"/>
        </w:rPr>
        <w:annotationRef/>
      </w:r>
      <w:r>
        <w:t>Given how commonly FST outliers are used, I feel like they could be mentioned somewhere around here to mention that other ways are also used, but here we focus on correlation</w:t>
      </w:r>
    </w:p>
  </w:comment>
  <w:comment w:id="15" w:author="Tom Booker" w:date="2021-05-14T10:45:00Z" w:initials="TB">
    <w:p w14:paraId="53211538" w14:textId="4AB909A4" w:rsidR="0091364C" w:rsidRDefault="0091364C">
      <w:pPr>
        <w:pStyle w:val="CommentText"/>
      </w:pPr>
      <w:r>
        <w:rPr>
          <w:rStyle w:val="CommentReference"/>
        </w:rPr>
        <w:annotationRef/>
      </w:r>
      <w:r>
        <w:t xml:space="preserve"> I can’t find a way of adding that to this sentence without disturbing the flow.</w:t>
      </w:r>
    </w:p>
  </w:comment>
  <w:comment w:id="16" w:author="Michael Whitlock" w:date="2021-05-28T12:14:00Z" w:initials="MCW">
    <w:p w14:paraId="2D77E1F9" w14:textId="34ADEB0D" w:rsidR="0091364C" w:rsidRDefault="0091364C">
      <w:pPr>
        <w:pStyle w:val="CommentText"/>
      </w:pPr>
      <w:r>
        <w:rPr>
          <w:rStyle w:val="CommentReference"/>
        </w:rPr>
        <w:annotationRef/>
      </w:r>
      <w:r>
        <w:t>I don’t think we need this.</w:t>
      </w:r>
    </w:p>
  </w:comment>
  <w:comment w:id="12" w:author="Samuel Yeaman" w:date="2021-06-02T09:31:00Z" w:initials="SY">
    <w:p w14:paraId="55562615" w14:textId="3A6DF866" w:rsidR="0091364C" w:rsidRDefault="0091364C">
      <w:pPr>
        <w:pStyle w:val="CommentText"/>
      </w:pPr>
      <w:r>
        <w:rPr>
          <w:rStyle w:val="CommentReference"/>
        </w:rPr>
        <w:annotationRef/>
      </w:r>
      <w:r>
        <w:t>No need to worry about this here, but just as a writing tip when you eventually write a paper for a glossy journal where space is a real constraint – this could probably be condensed into a single sentence.</w:t>
      </w:r>
    </w:p>
  </w:comment>
  <w:comment w:id="13" w:author="Tom Booker" w:date="2021-06-04T15:03:00Z" w:initials="TB">
    <w:p w14:paraId="79F36BE1" w14:textId="2CBA843F" w:rsidR="0091364C" w:rsidRDefault="0091364C">
      <w:pPr>
        <w:pStyle w:val="CommentText"/>
      </w:pPr>
      <w:r>
        <w:rPr>
          <w:rStyle w:val="CommentReference"/>
        </w:rPr>
        <w:annotationRef/>
      </w:r>
      <w:r>
        <w:t xml:space="preserve">Fingers crossed that the convergence analysis leads to something that might make me put this advice into practice! </w:t>
      </w:r>
    </w:p>
  </w:comment>
  <w:comment w:id="19" w:author="Microsoft Office User" w:date="2021-05-11T09:31:00Z" w:initials="MOU">
    <w:p w14:paraId="585A0F8A" w14:textId="65B3B5E8" w:rsidR="0091364C" w:rsidRDefault="0091364C" w:rsidP="00A5623F">
      <w:pPr>
        <w:pStyle w:val="CommentText"/>
      </w:pPr>
      <w:r>
        <w:rPr>
          <w:rStyle w:val="CommentReference"/>
        </w:rPr>
        <w:annotationRef/>
      </w:r>
      <w:r>
        <w:t>I try to use heterogeneity in this context as a descriptor of how much variation there is in the environment, in which case a correlation with heterogeneity would mean one allele tended to be found in homogeneous regions vs. another in heterogeneous regions</w:t>
      </w:r>
    </w:p>
  </w:comment>
  <w:comment w:id="20" w:author="Tom Booker" w:date="2021-05-14T10:50:00Z" w:initials="TB">
    <w:p w14:paraId="54301E05" w14:textId="2A7D4585" w:rsidR="0091364C" w:rsidRDefault="0091364C">
      <w:pPr>
        <w:pStyle w:val="CommentText"/>
      </w:pPr>
      <w:r>
        <w:rPr>
          <w:rStyle w:val="CommentReference"/>
        </w:rPr>
        <w:annotationRef/>
      </w:r>
      <w:r>
        <w:t>Sounds like a good plan. I’ll adopt that throughout</w:t>
      </w:r>
    </w:p>
  </w:comment>
  <w:comment w:id="21" w:author="Michael Whitlock" w:date="2021-05-28T16:11:00Z" w:initials="MCW">
    <w:p w14:paraId="715AB847" w14:textId="13387C68" w:rsidR="0091364C" w:rsidRDefault="0091364C">
      <w:pPr>
        <w:pStyle w:val="CommentText"/>
      </w:pPr>
      <w:r>
        <w:rPr>
          <w:rStyle w:val="CommentReference"/>
        </w:rPr>
        <w:annotationRef/>
      </w:r>
      <w:r>
        <w:t>“exact same” is one of those phrases that copyeditors hate, because it is redundant. “same” means “identical”</w:t>
      </w:r>
    </w:p>
  </w:comment>
  <w:comment w:id="23" w:author="Microsoft Office User" w:date="2021-05-11T09:40:00Z" w:initials="MOU">
    <w:p w14:paraId="43D41CDD" w14:textId="6107FEFB" w:rsidR="0091364C" w:rsidRDefault="0091364C" w:rsidP="00A5623F">
      <w:pPr>
        <w:pStyle w:val="CommentText"/>
      </w:pPr>
      <w:r>
        <w:rPr>
          <w:rStyle w:val="CommentReference"/>
        </w:rPr>
        <w:annotationRef/>
      </w:r>
      <w:r>
        <w:t>Not sure how to reword – SNPs don’t have frequencies, alleles do, but it’s the SNP that is most informative (individual alleles are not informative on their own).</w:t>
      </w:r>
    </w:p>
  </w:comment>
  <w:comment w:id="24" w:author="Tom Booker" w:date="2021-05-14T10:56:00Z" w:initials="TB">
    <w:p w14:paraId="3C692D72" w14:textId="4B2E1928" w:rsidR="0091364C" w:rsidRDefault="0091364C" w:rsidP="009B6CFC">
      <w:pPr>
        <w:snapToGrid/>
        <w:spacing w:before="0"/>
      </w:pPr>
      <w:r>
        <w:rPr>
          <w:rStyle w:val="CommentReference"/>
        </w:rPr>
        <w:annotationRef/>
      </w:r>
      <w:r>
        <w:t>I disagree on this one. In the terminology I tend to use a SNP does have a frequency. A SNP is not the presence of a polymorphism at a particular site, but a specific deviation from the reference genome. If we say allele frequency without invoking SNPs, we could be talking about multiple different alleles at a locus like microsats or something. I think talking in terms of SNPs makes it more concrete.</w:t>
      </w:r>
    </w:p>
    <w:p w14:paraId="2C202CBD" w14:textId="77777777" w:rsidR="0091364C" w:rsidRDefault="0091364C" w:rsidP="009B6CFC">
      <w:pPr>
        <w:snapToGrid/>
        <w:spacing w:before="0"/>
      </w:pPr>
    </w:p>
    <w:p w14:paraId="5A3267C7" w14:textId="438B892F" w:rsidR="0091364C" w:rsidRPr="000D1FAC" w:rsidRDefault="0091364C" w:rsidP="00073028">
      <w:pPr>
        <w:snapToGrid/>
        <w:spacing w:before="0"/>
      </w:pPr>
      <w:r>
        <w:t xml:space="preserve">I changed it, but I am grumbling. </w:t>
      </w:r>
    </w:p>
  </w:comment>
  <w:comment w:id="25" w:author="Michael Whitlock" w:date="2021-05-28T16:13:00Z" w:initials="MCW">
    <w:p w14:paraId="2031619D" w14:textId="322BDE63" w:rsidR="0091364C" w:rsidRDefault="0091364C">
      <w:pPr>
        <w:pStyle w:val="CommentText"/>
      </w:pPr>
      <w:r>
        <w:rPr>
          <w:rStyle w:val="CommentReference"/>
        </w:rPr>
        <w:annotationRef/>
      </w:r>
      <w:r>
        <w:t>Sorry, I disagree, Tom. A SNp is a polymorphism ( it’s in the name). It’s a polymorphism regardless of whether there is a reference genome or not.</w:t>
      </w:r>
    </w:p>
  </w:comment>
  <w:comment w:id="26" w:author="Tom Booker" w:date="2021-06-01T13:28:00Z" w:initials="TB">
    <w:p w14:paraId="159B4833" w14:textId="5295E186" w:rsidR="0091364C" w:rsidRDefault="0091364C">
      <w:pPr>
        <w:pStyle w:val="CommentText"/>
      </w:pPr>
      <w:r>
        <w:rPr>
          <w:rStyle w:val="CommentReference"/>
        </w:rPr>
        <w:annotationRef/>
      </w:r>
      <w:r>
        <w:t>Hurumph</w:t>
      </w:r>
    </w:p>
  </w:comment>
  <w:comment w:id="27" w:author="Michael Whitlock" w:date="2021-05-28T16:14:00Z" w:initials="MCW">
    <w:p w14:paraId="6EAB995F" w14:textId="4C7EA63F" w:rsidR="0091364C" w:rsidRDefault="0091364C">
      <w:pPr>
        <w:pStyle w:val="CommentText"/>
      </w:pPr>
      <w:r>
        <w:rPr>
          <w:rStyle w:val="CommentReference"/>
        </w:rPr>
        <w:annotationRef/>
      </w:r>
      <w:r>
        <w:t>Those with the highest allele frequencies are actually LEAST informative.</w:t>
      </w:r>
    </w:p>
  </w:comment>
  <w:comment w:id="28" w:author="Tom Booker" w:date="2021-06-01T13:29:00Z" w:initials="TB">
    <w:p w14:paraId="3032A1BA" w14:textId="405C66EA" w:rsidR="0091364C" w:rsidRDefault="0091364C">
      <w:pPr>
        <w:pStyle w:val="CommentText"/>
      </w:pPr>
      <w:r>
        <w:rPr>
          <w:rStyle w:val="CommentReference"/>
        </w:rPr>
        <w:annotationRef/>
      </w:r>
      <w:r>
        <w:t>Of course, I’m just getting tangled switching between the two.</w:t>
      </w:r>
    </w:p>
  </w:comment>
  <w:comment w:id="34" w:author="Samuel Yeaman" w:date="2021-06-02T09:52:00Z" w:initials="SY">
    <w:p w14:paraId="5D7631F5" w14:textId="42A73CC0" w:rsidR="0091364C" w:rsidRDefault="0091364C">
      <w:pPr>
        <w:pStyle w:val="CommentText"/>
      </w:pPr>
      <w:r>
        <w:rPr>
          <w:rStyle w:val="CommentReference"/>
        </w:rPr>
        <w:annotationRef/>
      </w:r>
      <w:r>
        <w:t>Revisit in light of Mike’s derivation</w:t>
      </w:r>
    </w:p>
  </w:comment>
  <w:comment w:id="35" w:author="Tom Booker" w:date="2021-06-04T15:00:00Z" w:initials="TB">
    <w:p w14:paraId="4E1A4E80" w14:textId="0B2BD0CC" w:rsidR="0091364C" w:rsidRDefault="0091364C">
      <w:pPr>
        <w:pStyle w:val="CommentText"/>
      </w:pPr>
      <w:r>
        <w:rPr>
          <w:rStyle w:val="CommentReference"/>
        </w:rPr>
        <w:annotationRef/>
      </w:r>
      <w:r>
        <w:t>Done</w:t>
      </w:r>
    </w:p>
  </w:comment>
  <w:comment w:id="36" w:author="Samuel Yeaman" w:date="2021-06-02T09:53:00Z" w:initials="SY">
    <w:p w14:paraId="04B6FF25" w14:textId="34459160" w:rsidR="0091364C" w:rsidRDefault="0091364C">
      <w:pPr>
        <w:pStyle w:val="CommentText"/>
      </w:pPr>
      <w:r>
        <w:rPr>
          <w:rStyle w:val="CommentReference"/>
        </w:rPr>
        <w:annotationRef/>
      </w:r>
      <w:r>
        <w:t>This implies that our weights are different than pq, so maybe state that these weights ARE pq</w:t>
      </w:r>
    </w:p>
  </w:comment>
  <w:comment w:id="44" w:author="Samuel Yeaman" w:date="2021-06-02T09:58:00Z" w:initials="SY">
    <w:p w14:paraId="4B051229" w14:textId="57A00986" w:rsidR="0091364C" w:rsidRDefault="0091364C" w:rsidP="00B04BA6">
      <w:pPr>
        <w:pStyle w:val="CommentText"/>
      </w:pPr>
      <w:r>
        <w:rPr>
          <w:rStyle w:val="CommentReference"/>
        </w:rPr>
        <w:annotationRef/>
      </w:r>
      <w:r>
        <w:t>Should we comment somewhere on unbalanced designs, where different populations have different numbers of individuals? This came up as a question from someone in my lab about how to use it, which I think made sense to them when I explained it but points out a potential source of misunderstanding. Not sure – it seems obvious to me as is!</w:t>
      </w:r>
    </w:p>
  </w:comment>
  <w:comment w:id="45" w:author="Tom Booker" w:date="2021-06-04T14:59:00Z" w:initials="TB">
    <w:p w14:paraId="76836A50" w14:textId="4D13EF4A" w:rsidR="0091364C" w:rsidRDefault="0091364C">
      <w:pPr>
        <w:pStyle w:val="CommentText"/>
      </w:pPr>
      <w:r>
        <w:rPr>
          <w:rStyle w:val="CommentReference"/>
        </w:rPr>
        <w:annotationRef/>
      </w:r>
      <w:r>
        <w:t xml:space="preserve">I don’t think that we really want to open that can of worms. I think unbalanced design is something that would negatively influence all GEA approaches, not just the WZA. </w:t>
      </w:r>
    </w:p>
    <w:p w14:paraId="10CFB617" w14:textId="77777777" w:rsidR="0091364C" w:rsidRDefault="0091364C">
      <w:pPr>
        <w:pStyle w:val="CommentText"/>
      </w:pPr>
    </w:p>
    <w:p w14:paraId="768DCF23" w14:textId="1EAB6601" w:rsidR="0091364C" w:rsidRDefault="0091364C">
      <w:pPr>
        <w:pStyle w:val="CommentText"/>
      </w:pPr>
      <w:r>
        <w:t>I think that it’s highly possible that a reviewer might ask for a more complete comparison of various GEA methods. I’m speaking with Katie Lotterhos next week and I’ll get her opinion on that. Either way, I think that it’s best to leave that can of worms closed!</w:t>
      </w:r>
    </w:p>
  </w:comment>
  <w:comment w:id="46" w:author="Michael Whitlock" w:date="2021-05-28T17:45:00Z" w:initials="MCW">
    <w:p w14:paraId="704E488E" w14:textId="46032D54" w:rsidR="0091364C" w:rsidRDefault="0091364C">
      <w:pPr>
        <w:pStyle w:val="CommentText"/>
      </w:pPr>
      <w:r>
        <w:rPr>
          <w:rStyle w:val="CommentReference"/>
        </w:rPr>
        <w:annotationRef/>
      </w:r>
      <w:r>
        <w:t>should we need to clarify here that this is smaller for either sign of correlation?</w:t>
      </w:r>
    </w:p>
  </w:comment>
  <w:comment w:id="47" w:author="Tom Booker" w:date="2021-06-01T13:31:00Z" w:initials="TB">
    <w:p w14:paraId="2633F2CC" w14:textId="77777777" w:rsidR="0091364C" w:rsidRDefault="0091364C">
      <w:pPr>
        <w:pStyle w:val="CommentText"/>
      </w:pPr>
      <w:r>
        <w:rPr>
          <w:rStyle w:val="CommentReference"/>
        </w:rPr>
        <w:annotationRef/>
      </w:r>
      <w:r>
        <w:t>I don’t think that it’s necessary, but happy to add it if you think so too Sam</w:t>
      </w:r>
    </w:p>
    <w:p w14:paraId="7917593D" w14:textId="77777777" w:rsidR="0091364C" w:rsidRDefault="0091364C">
      <w:pPr>
        <w:pStyle w:val="CommentText"/>
      </w:pPr>
    </w:p>
    <w:p w14:paraId="182A7B9F" w14:textId="67A6D339" w:rsidR="0091364C" w:rsidRDefault="0091364C">
      <w:pPr>
        <w:pStyle w:val="CommentText"/>
      </w:pPr>
      <w:r>
        <w:t>SY: I think it’s fine as-is – would feel clunky to explain</w:t>
      </w:r>
    </w:p>
  </w:comment>
  <w:comment w:id="54" w:author="Samuel Yeaman" w:date="2021-06-02T09:56:00Z" w:initials="SY">
    <w:p w14:paraId="3917EEB3" w14:textId="77777777" w:rsidR="0091364C" w:rsidRDefault="0091364C">
      <w:pPr>
        <w:pStyle w:val="CommentText"/>
      </w:pPr>
      <w:r>
        <w:rPr>
          <w:rStyle w:val="CommentReference"/>
        </w:rPr>
        <w:annotationRef/>
      </w:r>
      <w:r>
        <w:t>I replaced “statistics” here with tests, because it’s actually less flexible than the top candidate test in this regard – WZA only works with p-values. Top candidate test can be done on FST, p-values, whatever.</w:t>
      </w:r>
    </w:p>
    <w:p w14:paraId="5124729F" w14:textId="77777777" w:rsidR="0091364C" w:rsidRDefault="0091364C">
      <w:pPr>
        <w:pStyle w:val="CommentText"/>
      </w:pPr>
    </w:p>
    <w:p w14:paraId="043E5092" w14:textId="53958207" w:rsidR="0091364C" w:rsidRDefault="0091364C">
      <w:pPr>
        <w:pStyle w:val="CommentText"/>
      </w:pPr>
      <w:r>
        <w:t xml:space="preserve">I think it might make sense to move this to after the section on empirical p-values, because once you convert a given test statistic to an empirical p-value, this test can be applied to anything – but it’s not clear yet that this is the case here. </w:t>
      </w:r>
    </w:p>
  </w:comment>
  <w:comment w:id="60" w:author="Michael Whitlock" w:date="2021-05-28T17:45:00Z" w:initials="MCW">
    <w:p w14:paraId="2FE1A39C" w14:textId="77777777" w:rsidR="0091364C" w:rsidRDefault="0091364C" w:rsidP="00B04BA6">
      <w:pPr>
        <w:pStyle w:val="CommentText"/>
      </w:pPr>
      <w:r>
        <w:rPr>
          <w:rStyle w:val="CommentReference"/>
        </w:rPr>
        <w:annotationRef/>
      </w:r>
      <w:r>
        <w:t>should we need to clarify here that this is smaller for either sign of correlation?</w:t>
      </w:r>
    </w:p>
  </w:comment>
  <w:comment w:id="61" w:author="Tom Booker" w:date="2021-06-01T13:31:00Z" w:initials="TB">
    <w:p w14:paraId="7E4E70E8" w14:textId="77777777" w:rsidR="0091364C" w:rsidRDefault="0091364C" w:rsidP="00B04BA6">
      <w:pPr>
        <w:pStyle w:val="CommentText"/>
      </w:pPr>
      <w:r>
        <w:rPr>
          <w:rStyle w:val="CommentReference"/>
        </w:rPr>
        <w:annotationRef/>
      </w:r>
      <w:r>
        <w:t>I don’t think that it’s necessary, but happy to add it if you think so too Sam</w:t>
      </w:r>
    </w:p>
    <w:p w14:paraId="224E814C" w14:textId="77777777" w:rsidR="0091364C" w:rsidRDefault="0091364C" w:rsidP="00B04BA6">
      <w:pPr>
        <w:pStyle w:val="CommentText"/>
      </w:pPr>
    </w:p>
    <w:p w14:paraId="38C314C1" w14:textId="77777777" w:rsidR="0091364C" w:rsidRDefault="0091364C" w:rsidP="00B04BA6">
      <w:pPr>
        <w:pStyle w:val="CommentText"/>
      </w:pPr>
      <w:r>
        <w:t>SY: I think it’s fine as-is – would feel clunky to explain</w:t>
      </w:r>
    </w:p>
  </w:comment>
  <w:comment w:id="67" w:author="Microsoft Office User" w:date="2021-05-11T09:47:00Z" w:initials="MOU">
    <w:p w14:paraId="67EE325D" w14:textId="77777777" w:rsidR="0091364C" w:rsidRDefault="0091364C" w:rsidP="00070257">
      <w:pPr>
        <w:pStyle w:val="CommentText"/>
      </w:pPr>
      <w:r>
        <w:rPr>
          <w:rStyle w:val="CommentReference"/>
        </w:rPr>
        <w:annotationRef/>
      </w:r>
      <w:r>
        <w:t>Do we need to mention that this may also be better if the test used for the p-values conducts a structure correction already?</w:t>
      </w:r>
    </w:p>
  </w:comment>
  <w:comment w:id="68" w:author="Tom Booker" w:date="2021-05-20T09:57:00Z" w:initials="TB">
    <w:p w14:paraId="037766C7" w14:textId="4FC616F1" w:rsidR="0091364C" w:rsidRDefault="0091364C">
      <w:pPr>
        <w:pStyle w:val="CommentText"/>
      </w:pPr>
      <w:r>
        <w:rPr>
          <w:rStyle w:val="CommentReference"/>
        </w:rPr>
        <w:annotationRef/>
      </w:r>
      <w:r>
        <w:rPr>
          <w:rStyle w:val="CommentReference"/>
        </w:rPr>
        <w:t>I don’t know. We did use Bayes Factors which are corrected for structure (i.e. BayPass) so I’m not sure how saying that in a way that doesn’t just say BayPass is not up to snuff</w:t>
      </w:r>
    </w:p>
  </w:comment>
  <w:comment w:id="69" w:author="Tom Booker" w:date="2021-05-26T16:55:00Z" w:initials="TB">
    <w:p w14:paraId="5CD3981C" w14:textId="1A945E65" w:rsidR="0091364C" w:rsidRDefault="0091364C">
      <w:pPr>
        <w:pStyle w:val="CommentText"/>
      </w:pPr>
      <w:r>
        <w:rPr>
          <w:rStyle w:val="CommentReference"/>
        </w:rPr>
        <w:annotationRef/>
      </w:r>
      <w:r>
        <w:t>I also now mention this a bit more in the Discussion</w:t>
      </w:r>
    </w:p>
  </w:comment>
  <w:comment w:id="70" w:author="Michael Whitlock" w:date="2021-05-28T17:49:00Z" w:initials="MCW">
    <w:p w14:paraId="684B3445" w14:textId="301B5BC4" w:rsidR="0091364C" w:rsidRDefault="0091364C">
      <w:pPr>
        <w:pStyle w:val="CommentText"/>
      </w:pPr>
      <w:r>
        <w:rPr>
          <w:rStyle w:val="CommentReference"/>
        </w:rPr>
        <w:annotationRef/>
      </w:r>
      <w:r>
        <w:t>I think leave it in the simpler sate here withouthtis</w:t>
      </w:r>
    </w:p>
  </w:comment>
  <w:comment w:id="71" w:author="Samuel Yeaman" w:date="2021-06-02T10:05:00Z" w:initials="SY">
    <w:p w14:paraId="0B77546B" w14:textId="67853DC5" w:rsidR="0091364C" w:rsidRDefault="0091364C">
      <w:pPr>
        <w:pStyle w:val="CommentText"/>
      </w:pPr>
      <w:r>
        <w:rPr>
          <w:rStyle w:val="CommentReference"/>
        </w:rPr>
        <w:annotationRef/>
      </w:r>
      <w:r>
        <w:t>I think it’s fine as-is</w:t>
      </w:r>
    </w:p>
  </w:comment>
  <w:comment w:id="72" w:author="Samuel Yeaman" w:date="2021-06-02T10:05:00Z" w:initials="SY">
    <w:p w14:paraId="2674DDCC" w14:textId="2E1BC4E9" w:rsidR="0091364C" w:rsidRDefault="0091364C">
      <w:pPr>
        <w:pStyle w:val="CommentText"/>
      </w:pPr>
      <w:r>
        <w:rPr>
          <w:rStyle w:val="CommentReference"/>
        </w:rPr>
        <w:annotationRef/>
      </w:r>
      <w:r>
        <w:t>Perhaps move the sentence “A feature of the WZA…” here</w:t>
      </w:r>
    </w:p>
  </w:comment>
  <w:comment w:id="73" w:author="Tom Booker" w:date="2021-06-04T14:58:00Z" w:initials="TB">
    <w:p w14:paraId="30359E5F" w14:textId="65968A9E" w:rsidR="0091364C" w:rsidRDefault="0091364C">
      <w:pPr>
        <w:pStyle w:val="CommentText"/>
      </w:pPr>
      <w:r>
        <w:rPr>
          <w:rStyle w:val="CommentReference"/>
        </w:rPr>
        <w:annotationRef/>
      </w:r>
      <w:r>
        <w:t>Good idea. Done</w:t>
      </w:r>
    </w:p>
  </w:comment>
  <w:comment w:id="77" w:author="Samuel Yeaman" w:date="2021-06-02T09:56:00Z" w:initials="SY">
    <w:p w14:paraId="0A2D0FFA" w14:textId="77777777" w:rsidR="0091364C" w:rsidRDefault="0091364C" w:rsidP="00780A25">
      <w:pPr>
        <w:pStyle w:val="CommentText"/>
      </w:pPr>
      <w:r>
        <w:rPr>
          <w:rStyle w:val="CommentReference"/>
        </w:rPr>
        <w:annotationRef/>
      </w:r>
      <w:r>
        <w:t>I replaced “statistics” here with tests, because it’s actually less flexible than the top candidate test in this regard – WZA only works with p-values. Top candidate test can be done on FST, p-values, whatever.</w:t>
      </w:r>
    </w:p>
    <w:p w14:paraId="7DCA9B6B" w14:textId="77777777" w:rsidR="0091364C" w:rsidRDefault="0091364C" w:rsidP="00780A25">
      <w:pPr>
        <w:pStyle w:val="CommentText"/>
      </w:pPr>
    </w:p>
    <w:p w14:paraId="60B96183" w14:textId="77777777" w:rsidR="0091364C" w:rsidRDefault="0091364C" w:rsidP="00780A25">
      <w:pPr>
        <w:pStyle w:val="CommentText"/>
      </w:pPr>
      <w:r>
        <w:t xml:space="preserve">I think it might make sense to move this to after the section on empirical p-values, because once you convert a given test statistic to an empirical p-value, this test can be applied to anything – but it’s not clear yet that this is the case here. </w:t>
      </w:r>
    </w:p>
  </w:comment>
  <w:comment w:id="78" w:author="Tom Booker" w:date="2021-06-04T14:58:00Z" w:initials="TB">
    <w:p w14:paraId="5472C513" w14:textId="27BD9452" w:rsidR="0091364C" w:rsidRDefault="0091364C">
      <w:pPr>
        <w:pStyle w:val="CommentText"/>
      </w:pPr>
      <w:r>
        <w:rPr>
          <w:rStyle w:val="CommentReference"/>
        </w:rPr>
        <w:annotationRef/>
      </w:r>
      <w:r>
        <w:t>Done</w:t>
      </w:r>
    </w:p>
  </w:comment>
  <w:comment w:id="79" w:author="Michael Whitlock" w:date="2021-05-28T17:45:00Z" w:initials="MCW">
    <w:p w14:paraId="42DED25B" w14:textId="77777777" w:rsidR="0091364C" w:rsidRDefault="0091364C" w:rsidP="00780A25">
      <w:pPr>
        <w:pStyle w:val="CommentText"/>
      </w:pPr>
      <w:r>
        <w:rPr>
          <w:rStyle w:val="CommentReference"/>
        </w:rPr>
        <w:annotationRef/>
      </w:r>
      <w:r>
        <w:t>should we need to clarify here that this is smaller for either sign of correlation?</w:t>
      </w:r>
    </w:p>
  </w:comment>
  <w:comment w:id="80" w:author="Tom Booker" w:date="2021-06-01T13:31:00Z" w:initials="TB">
    <w:p w14:paraId="7938B8E2" w14:textId="77777777" w:rsidR="0091364C" w:rsidRDefault="0091364C" w:rsidP="00780A25">
      <w:pPr>
        <w:pStyle w:val="CommentText"/>
      </w:pPr>
      <w:r>
        <w:rPr>
          <w:rStyle w:val="CommentReference"/>
        </w:rPr>
        <w:annotationRef/>
      </w:r>
      <w:r>
        <w:t>I don’t think that it’s necessary, but happy to add it if you think so too Sam</w:t>
      </w:r>
    </w:p>
    <w:p w14:paraId="1019AF6A" w14:textId="77777777" w:rsidR="0091364C" w:rsidRDefault="0091364C" w:rsidP="00780A25">
      <w:pPr>
        <w:pStyle w:val="CommentText"/>
      </w:pPr>
    </w:p>
    <w:p w14:paraId="446B2BFB" w14:textId="77777777" w:rsidR="0091364C" w:rsidRDefault="0091364C" w:rsidP="00780A25">
      <w:pPr>
        <w:pStyle w:val="CommentText"/>
      </w:pPr>
      <w:r>
        <w:t>SY: I think it’s fine as-is – would feel clunky to explain</w:t>
      </w:r>
    </w:p>
  </w:comment>
  <w:comment w:id="99" w:author="Samuel Yeaman" w:date="2021-06-02T10:13:00Z" w:initials="SY">
    <w:p w14:paraId="087BFD67" w14:textId="4CFE511B" w:rsidR="0091364C" w:rsidRDefault="0091364C">
      <w:pPr>
        <w:pStyle w:val="CommentText"/>
      </w:pPr>
      <w:r>
        <w:rPr>
          <w:rStyle w:val="CommentReference"/>
        </w:rPr>
        <w:annotationRef/>
      </w:r>
      <w:r>
        <w:t>Seemed a bit clunky to say that a base-pair has a recombination rate, as recombination can only happen between bases</w:t>
      </w:r>
    </w:p>
  </w:comment>
  <w:comment w:id="100" w:author="Tom Booker" w:date="2021-06-04T14:56:00Z" w:initials="TB">
    <w:p w14:paraId="4926B4F7" w14:textId="0BA3390E" w:rsidR="0091364C" w:rsidRDefault="0091364C">
      <w:pPr>
        <w:pStyle w:val="CommentText"/>
      </w:pPr>
      <w:r>
        <w:rPr>
          <w:rStyle w:val="CommentReference"/>
        </w:rPr>
        <w:annotationRef/>
      </w:r>
      <w:r>
        <w:t>That’s a pretty common way of defining recombination rates, I think  - I take your point though. Your edit is a lot cleaner</w:t>
      </w:r>
    </w:p>
  </w:comment>
  <w:comment w:id="106" w:author="Samuel Yeaman" w:date="2021-06-02T10:14:00Z" w:initials="SY">
    <w:p w14:paraId="46DCAA03" w14:textId="09C797C9" w:rsidR="0091364C" w:rsidRDefault="0091364C">
      <w:pPr>
        <w:pStyle w:val="CommentText"/>
      </w:pPr>
      <w:r>
        <w:rPr>
          <w:rStyle w:val="CommentReference"/>
        </w:rPr>
        <w:annotationRef/>
      </w:r>
      <w:r>
        <w:t>Could be deleted to save space</w:t>
      </w:r>
    </w:p>
  </w:comment>
  <w:comment w:id="107" w:author="Tom Booker" w:date="2021-06-04T14:56:00Z" w:initials="TB">
    <w:p w14:paraId="59A46CAD" w14:textId="4ABF653B" w:rsidR="0091364C" w:rsidRDefault="0091364C">
      <w:pPr>
        <w:pStyle w:val="CommentText"/>
      </w:pPr>
      <w:r>
        <w:rPr>
          <w:rStyle w:val="CommentReference"/>
        </w:rPr>
        <w:annotationRef/>
      </w:r>
      <w:r>
        <w:t>Done</w:t>
      </w:r>
    </w:p>
  </w:comment>
  <w:comment w:id="113" w:author="Michael Whitlock" w:date="2021-05-11T12:29:00Z" w:initials="MCW">
    <w:p w14:paraId="4601F27E" w14:textId="27A7848C" w:rsidR="0091364C" w:rsidRDefault="0091364C" w:rsidP="00A5623F">
      <w:pPr>
        <w:pStyle w:val="CommentText"/>
      </w:pPr>
      <w:r>
        <w:rPr>
          <w:rStyle w:val="CommentReference"/>
        </w:rPr>
        <w:annotationRef/>
      </w:r>
      <w:r>
        <w:t>Figure 1 seems to be missing in this file.  I remain confused about why the grid is not made up of squares  in the BC map.  The grid seems like a series of tall thin rectangles.  Also, the full map of BC seems squished, but in the different direction.  Is the graph wrong or is there something deeper that needs to be explained?</w:t>
      </w:r>
    </w:p>
  </w:comment>
  <w:comment w:id="114" w:author="Tom Booker" w:date="2021-05-13T21:31:00Z" w:initials="TB">
    <w:p w14:paraId="195AEACB" w14:textId="21C683FF" w:rsidR="0091364C" w:rsidRDefault="0091364C">
      <w:pPr>
        <w:pStyle w:val="CommentText"/>
      </w:pPr>
      <w:r>
        <w:rPr>
          <w:rStyle w:val="CommentReference"/>
        </w:rPr>
        <w:annotationRef/>
      </w:r>
      <w:r>
        <w:t>This is to do with our damn spherical earth and map projection stuff. At the equator it would be a square.</w:t>
      </w:r>
    </w:p>
    <w:p w14:paraId="6AEBD16F" w14:textId="61559771" w:rsidR="0091364C" w:rsidRDefault="0091364C">
      <w:pPr>
        <w:pStyle w:val="CommentText"/>
      </w:pPr>
    </w:p>
    <w:p w14:paraId="2B9FC78F" w14:textId="5E70DCB7" w:rsidR="0091364C" w:rsidRDefault="0091364C">
      <w:pPr>
        <w:pStyle w:val="CommentText"/>
      </w:pPr>
      <w:r>
        <w:t>You’ve probably done high school geometry more recently than me helping Wilson, but here’s what I remember:</w:t>
      </w:r>
    </w:p>
    <w:p w14:paraId="4C3AA7D9" w14:textId="77777777" w:rsidR="0091364C" w:rsidRDefault="0091364C">
      <w:pPr>
        <w:pStyle w:val="CommentText"/>
      </w:pPr>
    </w:p>
    <w:p w14:paraId="6FB1D6E3" w14:textId="28A97157" w:rsidR="0091364C" w:rsidRDefault="0091364C">
      <w:pPr>
        <w:pStyle w:val="CommentText"/>
      </w:pPr>
      <w:r>
        <w:t xml:space="preserve">1 degree of latitude (in km) = ~69 miles. </w:t>
      </w:r>
    </w:p>
    <w:p w14:paraId="076DE37C" w14:textId="77777777" w:rsidR="0091364C" w:rsidRDefault="0091364C">
      <w:pPr>
        <w:pStyle w:val="CommentText"/>
      </w:pPr>
    </w:p>
    <w:p w14:paraId="73C39223" w14:textId="0E74EE2F" w:rsidR="0091364C" w:rsidRDefault="0091364C">
      <w:pPr>
        <w:pStyle w:val="CommentText"/>
      </w:pPr>
      <w:r>
        <w:t>1 degree of longitude (in km) this far North (48</w:t>
      </w:r>
      <w:r w:rsidRPr="001519E0">
        <w:rPr>
          <w:vertAlign w:val="superscript"/>
        </w:rPr>
        <w:t>th</w:t>
      </w:r>
      <w:r>
        <w:t xml:space="preserve"> parallel) is approximately:</w:t>
      </w:r>
    </w:p>
    <w:p w14:paraId="36E24808" w14:textId="77777777" w:rsidR="0091364C" w:rsidRDefault="0091364C">
      <w:pPr>
        <w:pStyle w:val="CommentText"/>
      </w:pPr>
    </w:p>
    <w:p w14:paraId="62547713" w14:textId="22219C5D" w:rsidR="0091364C" w:rsidRDefault="0091364C">
      <w:pPr>
        <w:pStyle w:val="CommentText"/>
      </w:pPr>
      <w:r>
        <w:t>Miles * cosine(longitude in degrees) = 69 * Cos(48) = 45. So an area of 1 degree longitude x 1 degree latitude area up here is a 45x69mile rectangle. I used km to fit in with the Canadians.</w:t>
      </w:r>
    </w:p>
    <w:p w14:paraId="516B0070" w14:textId="7B8F5F31" w:rsidR="0091364C" w:rsidRDefault="0091364C">
      <w:pPr>
        <w:pStyle w:val="CommentText"/>
      </w:pPr>
    </w:p>
    <w:p w14:paraId="0A2C89D5" w14:textId="0FBBC75B" w:rsidR="0091364C" w:rsidRDefault="0091364C">
      <w:pPr>
        <w:pStyle w:val="CommentText"/>
      </w:pPr>
      <w:r>
        <w:t>I don’t think there’s anything deep that needs to be explained – we are not actually simulating real space. I used the DD0 map as a way to get something like a realistic distribution of spatial variation in an environmental variable. It’s a bit funky to use the rectangular map, but I found that it maximized the variation in DD0 across BC</w:t>
      </w:r>
    </w:p>
  </w:comment>
  <w:comment w:id="115" w:author="Michael Whitlock" w:date="2021-05-29T19:24:00Z" w:initials="MCW">
    <w:p w14:paraId="72BE1328" w14:textId="11A8999E" w:rsidR="0091364C" w:rsidRDefault="0091364C">
      <w:pPr>
        <w:pStyle w:val="CommentText"/>
      </w:pPr>
      <w:r>
        <w:rPr>
          <w:rStyle w:val="CommentReference"/>
        </w:rPr>
        <w:annotationRef/>
      </w:r>
      <w:r>
        <w:t>Sounds good.   Calling it a rectangular grid helps.</w:t>
      </w:r>
    </w:p>
  </w:comment>
  <w:comment w:id="119" w:author="Tom Booker" w:date="2021-06-04T14:53:00Z" w:initials="TB">
    <w:p w14:paraId="634AD3B5" w14:textId="69654524" w:rsidR="0091364C" w:rsidRDefault="0091364C">
      <w:pPr>
        <w:pStyle w:val="CommentText"/>
      </w:pPr>
      <w:r>
        <w:rPr>
          <w:rStyle w:val="CommentReference"/>
        </w:rPr>
        <w:annotationRef/>
      </w:r>
      <w:r>
        <w:t xml:space="preserve">Based on the number of comments from Sam, I’d say that this section was (and maybe still is) pretty confusing.  </w:t>
      </w:r>
    </w:p>
    <w:p w14:paraId="1DE03F74" w14:textId="77777777" w:rsidR="0091364C" w:rsidRDefault="0091364C">
      <w:pPr>
        <w:pStyle w:val="CommentText"/>
      </w:pPr>
    </w:p>
    <w:p w14:paraId="22B4CABE" w14:textId="30E35FD5" w:rsidR="0091364C" w:rsidRDefault="0091364C">
      <w:pPr>
        <w:pStyle w:val="CommentText"/>
      </w:pPr>
      <w:r>
        <w:t>I redrafted those paragraphs</w:t>
      </w:r>
    </w:p>
    <w:p w14:paraId="7844A176" w14:textId="77777777" w:rsidR="0091364C" w:rsidRDefault="0091364C">
      <w:pPr>
        <w:pStyle w:val="CommentText"/>
      </w:pPr>
    </w:p>
    <w:p w14:paraId="2C9DE3B7" w14:textId="2622546A" w:rsidR="0091364C" w:rsidRDefault="0091364C">
      <w:pPr>
        <w:pStyle w:val="CommentText"/>
      </w:pPr>
    </w:p>
  </w:comment>
  <w:comment w:id="122" w:author="Samuel Yeaman" w:date="2021-06-02T10:22:00Z" w:initials="SY">
    <w:p w14:paraId="2982CEC1" w14:textId="1B0D4FBB" w:rsidR="0091364C" w:rsidRDefault="0091364C">
      <w:pPr>
        <w:pStyle w:val="CommentText"/>
      </w:pPr>
      <w:r>
        <w:rPr>
          <w:rStyle w:val="CommentReference"/>
        </w:rPr>
        <w:annotationRef/>
      </w:r>
      <w:r>
        <w:t>Repetitive, could be deleted</w:t>
      </w:r>
    </w:p>
  </w:comment>
  <w:comment w:id="124" w:author="Samuel Yeaman" w:date="2021-06-02T10:22:00Z" w:initials="SY">
    <w:p w14:paraId="0EF82C38" w14:textId="40EE0E36" w:rsidR="0091364C" w:rsidRDefault="0091364C">
      <w:pPr>
        <w:pStyle w:val="CommentText"/>
      </w:pPr>
      <w:r>
        <w:rPr>
          <w:rStyle w:val="CommentReference"/>
        </w:rPr>
        <w:annotationRef/>
      </w:r>
      <w:r>
        <w:t>This is re-stated below, better to delete here</w:t>
      </w:r>
    </w:p>
  </w:comment>
  <w:comment w:id="134" w:author="Samuel Yeaman" w:date="2021-06-02T10:21:00Z" w:initials="SY">
    <w:p w14:paraId="35AED1B0" w14:textId="5CD14AA8" w:rsidR="0091364C" w:rsidRDefault="0091364C">
      <w:pPr>
        <w:pStyle w:val="CommentText"/>
      </w:pPr>
      <w:r>
        <w:rPr>
          <w:rStyle w:val="CommentReference"/>
        </w:rPr>
        <w:annotationRef/>
      </w:r>
      <w:r>
        <w:t>Adaptive implies potential, adapted means this potential is currently realized</w:t>
      </w:r>
    </w:p>
  </w:comment>
  <w:comment w:id="135" w:author="Tom Booker" w:date="2021-06-04T14:50:00Z" w:initials="TB">
    <w:p w14:paraId="159FA718" w14:textId="481C361F" w:rsidR="0091364C" w:rsidRDefault="0091364C">
      <w:pPr>
        <w:pStyle w:val="CommentText"/>
      </w:pPr>
      <w:r>
        <w:rPr>
          <w:rStyle w:val="CommentReference"/>
        </w:rPr>
        <w:annotationRef/>
      </w:r>
      <w:r>
        <w:t xml:space="preserve">Ah, that clarifies your edits. I’ve been operating with Adaptive == Adapted. </w:t>
      </w:r>
    </w:p>
  </w:comment>
  <w:comment w:id="148" w:author="Samuel Yeaman" w:date="2021-06-02T10:27:00Z" w:initials="SY">
    <w:p w14:paraId="4E29047A" w14:textId="77777777" w:rsidR="0091364C" w:rsidRDefault="0091364C" w:rsidP="007C507F">
      <w:pPr>
        <w:pStyle w:val="CommentText"/>
      </w:pPr>
      <w:r>
        <w:rPr>
          <w:rStyle w:val="CommentReference"/>
        </w:rPr>
        <w:annotationRef/>
      </w:r>
      <w:r>
        <w:t>I feel like I’m not representing what you’re meaning with the edits here, but this could be further clarified.</w:t>
      </w:r>
    </w:p>
  </w:comment>
  <w:comment w:id="149" w:author="Tom Booker" w:date="2021-06-04T16:10:00Z" w:initials="TB">
    <w:p w14:paraId="169DA8BF" w14:textId="4D15D9AE" w:rsidR="0091364C" w:rsidRDefault="0091364C" w:rsidP="007C507F">
      <w:pPr>
        <w:pStyle w:val="CommentText"/>
      </w:pPr>
      <w:r>
        <w:rPr>
          <w:rStyle w:val="CommentReference"/>
        </w:rPr>
        <w:annotationRef/>
      </w:r>
      <w:r>
        <w:t>Yep, things got a little turned around so I redrafted.</w:t>
      </w:r>
    </w:p>
  </w:comment>
  <w:comment w:id="154" w:author="Samuel Yeaman" w:date="2021-06-02T10:23:00Z" w:initials="SY">
    <w:p w14:paraId="1FA98F43" w14:textId="06A2778F" w:rsidR="0091364C" w:rsidRDefault="0091364C">
      <w:pPr>
        <w:pStyle w:val="CommentText"/>
      </w:pPr>
      <w:r>
        <w:rPr>
          <w:rStyle w:val="CommentReference"/>
        </w:rPr>
        <w:annotationRef/>
      </w:r>
      <w:r>
        <w:t xml:space="preserve">What do we use overall mean fitness for? Clarify that this is different than mean fitness of an allele. </w:t>
      </w:r>
    </w:p>
  </w:comment>
  <w:comment w:id="155" w:author="Tom Booker" w:date="2021-06-04T14:52:00Z" w:initials="TB">
    <w:p w14:paraId="56A5DA2E" w14:textId="6787B931" w:rsidR="0091364C" w:rsidRDefault="0091364C">
      <w:pPr>
        <w:pStyle w:val="CommentText"/>
      </w:pPr>
      <w:r>
        <w:rPr>
          <w:rStyle w:val="CommentReference"/>
        </w:rPr>
        <w:annotationRef/>
      </w:r>
      <w:r>
        <w:t xml:space="preserve">I’m calculating the population mean fitness </w:t>
      </w:r>
      <w:r w:rsidRPr="00990253">
        <w:rPr>
          <w:i/>
          <w:iCs/>
        </w:rPr>
        <w:t>of</w:t>
      </w:r>
      <w:r>
        <w:t xml:space="preserve"> the allele.  That’s why I have the “contributed part”</w:t>
      </w:r>
    </w:p>
    <w:p w14:paraId="77F26EA4" w14:textId="77777777" w:rsidR="0091364C" w:rsidRDefault="0091364C">
      <w:pPr>
        <w:pStyle w:val="CommentText"/>
      </w:pPr>
      <w:r>
        <w:t>I’m not doing anything with the overall mean fitness in the directional selection sims.</w:t>
      </w:r>
    </w:p>
    <w:p w14:paraId="7D4DA27A" w14:textId="5C3BA9EA" w:rsidR="0091364C" w:rsidRDefault="0091364C">
      <w:pPr>
        <w:pStyle w:val="CommentText"/>
      </w:pPr>
    </w:p>
  </w:comment>
  <w:comment w:id="166" w:author="Samuel Yeaman" w:date="2021-06-02T10:27:00Z" w:initials="SY">
    <w:p w14:paraId="3EB6F741" w14:textId="6BAA2CBA" w:rsidR="0091364C" w:rsidRDefault="0091364C">
      <w:pPr>
        <w:pStyle w:val="CommentText"/>
      </w:pPr>
      <w:r>
        <w:rPr>
          <w:rStyle w:val="CommentReference"/>
        </w:rPr>
        <w:annotationRef/>
      </w:r>
      <w:r>
        <w:t>I feel like I’m not representing what you’re meaning with the edits here, but this could be further clarified.</w:t>
      </w:r>
    </w:p>
  </w:comment>
  <w:comment w:id="167" w:author="Tom Booker" w:date="2021-06-04T16:10:00Z" w:initials="TB">
    <w:p w14:paraId="5A67B025" w14:textId="5609106F" w:rsidR="0091364C" w:rsidRDefault="0091364C">
      <w:pPr>
        <w:pStyle w:val="CommentText"/>
      </w:pPr>
      <w:r>
        <w:rPr>
          <w:rStyle w:val="CommentReference"/>
        </w:rPr>
        <w:annotationRef/>
      </w:r>
      <w:r>
        <w:t>I put the matrix calculation back in to make it explicit, but put it in the Appendix</w:t>
      </w:r>
    </w:p>
  </w:comment>
  <w:comment w:id="200" w:author="Samuel Yeaman" w:date="2021-06-02T10:31:00Z" w:initials="SY">
    <w:p w14:paraId="5209491F" w14:textId="512B6BC4" w:rsidR="0091364C" w:rsidRDefault="0091364C">
      <w:pPr>
        <w:pStyle w:val="CommentText"/>
      </w:pPr>
      <w:r>
        <w:rPr>
          <w:rStyle w:val="CommentReference"/>
        </w:rPr>
        <w:annotationRef/>
      </w:r>
      <w:r>
        <w:t>Not sure – is this what you did? Wasn’t clear how multiple variant sites were being treated</w:t>
      </w:r>
    </w:p>
  </w:comment>
  <w:comment w:id="201" w:author="Tom Booker" w:date="2021-06-04T14:48:00Z" w:initials="TB">
    <w:p w14:paraId="513BF109" w14:textId="3ADA72A3" w:rsidR="0091364C" w:rsidRDefault="0091364C">
      <w:pPr>
        <w:pStyle w:val="CommentText"/>
      </w:pPr>
      <w:r>
        <w:rPr>
          <w:rStyle w:val="CommentReference"/>
        </w:rPr>
        <w:annotationRef/>
      </w:r>
      <w:r>
        <w:t xml:space="preserve"> Yeah, I’ve also struggled to write this clearly. That’s why I leaned on the matrix definition. In the stabilizing selection sims there were potentially many variants in a gene. So, I calculated the average phenotypic effect of the variants present in a gene. </w:t>
      </w:r>
    </w:p>
    <w:p w14:paraId="5E99C8E3" w14:textId="77777777" w:rsidR="0091364C" w:rsidRDefault="0091364C">
      <w:pPr>
        <w:pStyle w:val="CommentText"/>
      </w:pPr>
    </w:p>
    <w:p w14:paraId="08D302E6" w14:textId="6D883008" w:rsidR="0091364C" w:rsidRDefault="0091364C">
      <w:pPr>
        <w:pStyle w:val="CommentText"/>
      </w:pPr>
      <w:r>
        <w:t>Mike had a snappy way of saying this that I’ve tried to capture in my edits. .</w:t>
      </w:r>
    </w:p>
  </w:comment>
  <w:comment w:id="218" w:author="Michael Whitlock" w:date="2021-05-29T21:27:00Z" w:initials="MCW">
    <w:p w14:paraId="31457E3A" w14:textId="2804DC1B" w:rsidR="0091364C" w:rsidRDefault="0091364C">
      <w:pPr>
        <w:pStyle w:val="CommentText"/>
      </w:pPr>
      <w:r>
        <w:rPr>
          <w:rStyle w:val="CommentReference"/>
        </w:rPr>
        <w:annotationRef/>
      </w:r>
      <w:r>
        <w:t>Sorry this is not clear to me.  A perfectly locally adapted locus would have no covariance between fitness ( always high) and the environment.</w:t>
      </w:r>
    </w:p>
  </w:comment>
  <w:comment w:id="219" w:author="Tom Booker" w:date="2021-06-01T13:35:00Z" w:initials="TB">
    <w:p w14:paraId="6385A8D9" w14:textId="1EB6A04C" w:rsidR="0091364C" w:rsidRDefault="0091364C">
      <w:pPr>
        <w:pStyle w:val="CommentText"/>
      </w:pPr>
      <w:r>
        <w:rPr>
          <w:rStyle w:val="CommentReference"/>
        </w:rPr>
        <w:annotationRef/>
      </w:r>
      <w:r>
        <w:t xml:space="preserve">That because we are following one of the 2 alleles, not the locus itself. If we were following </w:t>
      </w:r>
    </w:p>
  </w:comment>
  <w:comment w:id="230" w:author="Michael Whitlock" w:date="2021-05-11T12:23:00Z" w:initials="MCW">
    <w:p w14:paraId="04367C25" w14:textId="77777777" w:rsidR="0091364C" w:rsidRDefault="0091364C" w:rsidP="00C35C95">
      <w:pPr>
        <w:pStyle w:val="CommentText"/>
      </w:pPr>
      <w:r>
        <w:rPr>
          <w:rStyle w:val="CommentReference"/>
        </w:rPr>
        <w:annotationRef/>
      </w:r>
      <w:r>
        <w:t>Why this value</w:t>
      </w:r>
    </w:p>
  </w:comment>
  <w:comment w:id="231" w:author="Tom Booker" w:date="2021-05-13T21:39:00Z" w:initials="TB">
    <w:p w14:paraId="394545BF" w14:textId="77777777" w:rsidR="0091364C" w:rsidRDefault="0091364C" w:rsidP="00C35C95">
      <w:pPr>
        <w:pStyle w:val="CommentText"/>
      </w:pPr>
      <w:r>
        <w:rPr>
          <w:rStyle w:val="CommentReference"/>
        </w:rPr>
        <w:annotationRef/>
      </w:r>
      <w:r>
        <w:t xml:space="preserve">This was based on the distribution of cov(fitness,env) that I saw in the data </w:t>
      </w:r>
    </w:p>
  </w:comment>
  <w:comment w:id="253" w:author="Samuel Yeaman" w:date="2021-06-02T10:46:00Z" w:initials="SY">
    <w:p w14:paraId="61E9EA8C" w14:textId="31E3F870" w:rsidR="0091364C" w:rsidRDefault="0091364C">
      <w:pPr>
        <w:pStyle w:val="CommentText"/>
      </w:pPr>
      <w:r>
        <w:rPr>
          <w:rStyle w:val="CommentReference"/>
        </w:rPr>
        <w:annotationRef/>
      </w:r>
      <w:r>
        <w:t>I’m fine with deleting this sentence</w:t>
      </w:r>
    </w:p>
  </w:comment>
  <w:comment w:id="256" w:author="Tom Booker" w:date="2021-06-04T14:46:00Z" w:initials="TB">
    <w:p w14:paraId="1EECF662" w14:textId="48042555" w:rsidR="0091364C" w:rsidRDefault="0091364C">
      <w:pPr>
        <w:pStyle w:val="CommentText"/>
      </w:pPr>
      <w:r>
        <w:rPr>
          <w:rStyle w:val="CommentReference"/>
        </w:rPr>
        <w:annotationRef/>
      </w:r>
      <w:r>
        <w:t>I like this sentence as it tells the reader that that’s how we (perhaps only I) view single-SNP analyses in empirical studies</w:t>
      </w:r>
    </w:p>
  </w:comment>
  <w:comment w:id="254" w:author="Tom Booker" w:date="2021-05-20T10:15:00Z" w:initials="TB">
    <w:p w14:paraId="063F6EA4" w14:textId="77777777" w:rsidR="0091364C" w:rsidRDefault="0091364C">
      <w:pPr>
        <w:pStyle w:val="CommentText"/>
      </w:pPr>
      <w:r>
        <w:rPr>
          <w:rStyle w:val="CommentReference"/>
        </w:rPr>
        <w:annotationRef/>
      </w:r>
      <w:r>
        <w:t>This is not quite how I think of this. I don’t view the SNP-based approach as a windowed statistic – thought maybe I ought to. The way I view it, it’s like saying what are the top 5% of SNPs doing, after accounting for linkage among hits? Happy to be disagreed with though.</w:t>
      </w:r>
    </w:p>
    <w:p w14:paraId="103F7A4D" w14:textId="77777777" w:rsidR="0091364C" w:rsidRDefault="0091364C">
      <w:pPr>
        <w:pStyle w:val="CommentText"/>
      </w:pPr>
    </w:p>
    <w:p w14:paraId="779CBFA0" w14:textId="6281B848" w:rsidR="0091364C" w:rsidRDefault="0091364C">
      <w:pPr>
        <w:pStyle w:val="CommentText"/>
      </w:pPr>
      <w:r>
        <w:t>Plus, I don’t really know of studies that would be appropriate here. Please add some if you know of some.</w:t>
      </w:r>
    </w:p>
  </w:comment>
  <w:comment w:id="255" w:author="Tom Booker" w:date="2021-06-01T13:38:00Z" w:initials="TB">
    <w:p w14:paraId="5B40F9A9" w14:textId="495ED948" w:rsidR="0091364C" w:rsidRDefault="0091364C">
      <w:pPr>
        <w:pStyle w:val="CommentText"/>
      </w:pPr>
      <w:r>
        <w:rPr>
          <w:rStyle w:val="CommentReference"/>
        </w:rPr>
        <w:annotationRef/>
      </w:r>
      <w:r>
        <w:t>Note that the thing that I was flagging has been deleted so this comment is just here for historical purposes.</w:t>
      </w:r>
    </w:p>
  </w:comment>
  <w:comment w:id="258" w:author="Microsoft Office User" w:date="2021-05-11T10:13:00Z" w:initials="MOU">
    <w:p w14:paraId="71A15F48" w14:textId="77777777" w:rsidR="0091364C" w:rsidRDefault="0091364C" w:rsidP="008C5EF6">
      <w:pPr>
        <w:pStyle w:val="CommentText"/>
      </w:pPr>
      <w:r>
        <w:rPr>
          <w:rStyle w:val="CommentReference"/>
        </w:rPr>
        <w:annotationRef/>
      </w:r>
      <w:r>
        <w:t>No need to go over the differences in implementation, I’d just rephrase this and say we used a simplified version and discuss how you used it – not necessary to go into the byzantine way I first used it</w:t>
      </w:r>
    </w:p>
  </w:comment>
  <w:comment w:id="276" w:author="Samuel Yeaman" w:date="2021-06-02T11:33:00Z" w:initials="SY">
    <w:p w14:paraId="027F761A" w14:textId="77777777" w:rsidR="0091364C" w:rsidRDefault="0091364C" w:rsidP="003E7E73">
      <w:pPr>
        <w:pStyle w:val="CommentText"/>
      </w:pPr>
      <w:r>
        <w:rPr>
          <w:rStyle w:val="CommentReference"/>
        </w:rPr>
        <w:annotationRef/>
      </w:r>
      <w:r>
        <w:t>Again – unnecessary methods recap. Rephrase in a single sentence to remind people what you’re doing</w:t>
      </w:r>
    </w:p>
  </w:comment>
  <w:comment w:id="277" w:author="Tom Booker" w:date="2021-06-04T17:17:00Z" w:initials="TB">
    <w:p w14:paraId="6EE2677C" w14:textId="77777777" w:rsidR="0091364C" w:rsidRDefault="0091364C" w:rsidP="003E7E73">
      <w:pPr>
        <w:pStyle w:val="CommentText"/>
      </w:pPr>
      <w:r>
        <w:rPr>
          <w:rStyle w:val="CommentReference"/>
        </w:rPr>
        <w:annotationRef/>
      </w:r>
      <w:r>
        <w:t xml:space="preserve">I might relent on this one and move the stuff. </w:t>
      </w:r>
    </w:p>
  </w:comment>
  <w:comment w:id="279" w:author="Michael Whitlock" w:date="2021-05-29T21:41:00Z" w:initials="MCW">
    <w:p w14:paraId="6F8FE0EF" w14:textId="02215F92" w:rsidR="0091364C" w:rsidRDefault="0091364C">
      <w:pPr>
        <w:pStyle w:val="CommentText"/>
      </w:pPr>
      <w:r>
        <w:rPr>
          <w:rStyle w:val="CommentReference"/>
        </w:rPr>
        <w:annotationRef/>
      </w:r>
      <w:r>
        <w:t>Why Spearman’s instead of Kendall’s like the rest of the paper?</w:t>
      </w:r>
    </w:p>
  </w:comment>
  <w:comment w:id="280" w:author="Tom Booker" w:date="2021-06-01T13:39:00Z" w:initials="TB">
    <w:p w14:paraId="2B2CE266" w14:textId="77777777" w:rsidR="0091364C" w:rsidRDefault="0091364C">
      <w:pPr>
        <w:pStyle w:val="CommentText"/>
      </w:pPr>
      <w:r>
        <w:rPr>
          <w:rStyle w:val="CommentReference"/>
        </w:rPr>
        <w:annotationRef/>
      </w:r>
      <w:r>
        <w:t>Because that’s the data that is available in the Dryad repo.</w:t>
      </w:r>
    </w:p>
    <w:p w14:paraId="3723E059" w14:textId="7306A99A" w:rsidR="0091364C" w:rsidRDefault="0091364C">
      <w:pPr>
        <w:pStyle w:val="CommentText"/>
      </w:pPr>
    </w:p>
  </w:comment>
  <w:comment w:id="283" w:author="Michael Whitlock" w:date="2021-05-29T21:41:00Z" w:initials="MCW">
    <w:p w14:paraId="0C7EB1D8" w14:textId="020A57C0" w:rsidR="0091364C" w:rsidRDefault="0091364C">
      <w:pPr>
        <w:pStyle w:val="CommentText"/>
      </w:pPr>
      <w:r>
        <w:rPr>
          <w:rStyle w:val="CommentReference"/>
        </w:rPr>
        <w:annotationRef/>
      </w:r>
      <w:r>
        <w:t>Should we make a R package for WZA?</w:t>
      </w:r>
    </w:p>
  </w:comment>
  <w:comment w:id="284" w:author="Tom Booker" w:date="2021-06-01T13:40:00Z" w:initials="TB">
    <w:p w14:paraId="3F9F6E3A" w14:textId="6C6086B7" w:rsidR="0091364C" w:rsidRDefault="0091364C">
      <w:pPr>
        <w:pStyle w:val="CommentText"/>
      </w:pPr>
      <w:r>
        <w:rPr>
          <w:rStyle w:val="CommentReference"/>
        </w:rPr>
        <w:annotationRef/>
      </w:r>
      <w:r>
        <w:t xml:space="preserve">Maybe a vignette? That way we can walk the user through the steps like Forester did for their RDA vignette. </w:t>
      </w:r>
    </w:p>
  </w:comment>
  <w:comment w:id="286" w:author="Microsoft Office User" w:date="2021-05-11T10:17:00Z" w:initials="MOU">
    <w:p w14:paraId="11D74F4E" w14:textId="71FF6EB7" w:rsidR="0091364C" w:rsidRDefault="0091364C" w:rsidP="00A5623F">
      <w:pPr>
        <w:pStyle w:val="CommentText"/>
      </w:pPr>
      <w:r>
        <w:rPr>
          <w:rStyle w:val="CommentReference"/>
        </w:rPr>
        <w:annotationRef/>
      </w:r>
      <w:r>
        <w:t>Dryad also?</w:t>
      </w:r>
    </w:p>
  </w:comment>
  <w:comment w:id="287" w:author="Tom Booker" w:date="2021-05-13T21:44:00Z" w:initials="TB">
    <w:p w14:paraId="661DAD42" w14:textId="4F66BB3E" w:rsidR="0091364C" w:rsidRDefault="0091364C">
      <w:pPr>
        <w:pStyle w:val="CommentText"/>
      </w:pPr>
      <w:r>
        <w:rPr>
          <w:rStyle w:val="CommentReference"/>
        </w:rPr>
        <w:annotationRef/>
      </w:r>
      <w:r>
        <w:t xml:space="preserve">I guess so </w:t>
      </w:r>
    </w:p>
  </w:comment>
  <w:comment w:id="292" w:author="Samuel Yeaman" w:date="2021-06-02T11:08:00Z" w:initials="SY">
    <w:p w14:paraId="4D808641" w14:textId="05C1045B" w:rsidR="0091364C" w:rsidRDefault="0091364C">
      <w:pPr>
        <w:pStyle w:val="CommentText"/>
      </w:pPr>
      <w:r>
        <w:rPr>
          <w:rStyle w:val="CommentReference"/>
        </w:rPr>
        <w:annotationRef/>
      </w:r>
      <w:r>
        <w:t>Is it “the WZA” or just “WZA” . I prefer “the WZA” as the article would be naturally used if you said each word in the acronym. But I’m fine with out the “the” if you prefer</w:t>
      </w:r>
    </w:p>
    <w:p w14:paraId="2215086D" w14:textId="77777777" w:rsidR="0091364C" w:rsidRDefault="0091364C">
      <w:pPr>
        <w:pStyle w:val="CommentText"/>
      </w:pPr>
    </w:p>
    <w:p w14:paraId="59E5CE47" w14:textId="2408E5C0" w:rsidR="0091364C" w:rsidRDefault="0091364C">
      <w:pPr>
        <w:pStyle w:val="CommentText"/>
      </w:pPr>
      <w:r>
        <w:t>I think it’s better not to talk about efficacy here – that is really discussed below so I suggested an alternate heading</w:t>
      </w:r>
    </w:p>
  </w:comment>
  <w:comment w:id="293" w:author="Tom Booker" w:date="2021-06-04T14:43:00Z" w:initials="TB">
    <w:p w14:paraId="0F25911B" w14:textId="06EE8D4C" w:rsidR="0091364C" w:rsidRDefault="0091364C">
      <w:pPr>
        <w:pStyle w:val="CommentText"/>
      </w:pPr>
      <w:r>
        <w:rPr>
          <w:rStyle w:val="CommentReference"/>
        </w:rPr>
        <w:annotationRef/>
      </w:r>
      <w:r>
        <w:t xml:space="preserve">Yeah, we need to decide on the whole “WZA” or “the WZA” thing. I’d probably agree with you Sam that “the WZA” is a bit more grammatical. I tend to sound out what I’m writing in my head as I’m writing so I’ve found myself often putting “the WZA” in things. </w:t>
      </w:r>
    </w:p>
    <w:p w14:paraId="02263FEB" w14:textId="77777777" w:rsidR="0091364C" w:rsidRDefault="0091364C">
      <w:pPr>
        <w:pStyle w:val="CommentText"/>
      </w:pPr>
      <w:r>
        <w:t xml:space="preserve"> </w:t>
      </w:r>
    </w:p>
    <w:p w14:paraId="5F40BD49" w14:textId="6CDAA279" w:rsidR="0091364C" w:rsidRDefault="0091364C">
      <w:pPr>
        <w:pStyle w:val="CommentText"/>
      </w:pPr>
      <w:r>
        <w:t xml:space="preserve">As an example, I think it is consistent to say both o the following things: </w:t>
      </w:r>
    </w:p>
    <w:p w14:paraId="1DE79D3A" w14:textId="77777777" w:rsidR="0091364C" w:rsidRDefault="0091364C">
      <w:pPr>
        <w:pStyle w:val="CommentText"/>
      </w:pPr>
      <w:r>
        <w:t>“We applied the WZA to our data”</w:t>
      </w:r>
    </w:p>
    <w:p w14:paraId="3FA46024" w14:textId="58A53887" w:rsidR="0091364C" w:rsidRDefault="0091364C">
      <w:pPr>
        <w:pStyle w:val="CommentText"/>
      </w:pPr>
      <w:r>
        <w:t>And</w:t>
      </w:r>
    </w:p>
    <w:p w14:paraId="4C67A749" w14:textId="6D03BD9C" w:rsidR="0091364C" w:rsidRDefault="0091364C">
      <w:pPr>
        <w:pStyle w:val="CommentText"/>
      </w:pPr>
      <w:r>
        <w:t>“The distribution of WZA scores was …”</w:t>
      </w:r>
    </w:p>
    <w:p w14:paraId="332DDC5E" w14:textId="77777777" w:rsidR="0091364C" w:rsidRDefault="0091364C">
      <w:pPr>
        <w:pStyle w:val="CommentText"/>
      </w:pPr>
    </w:p>
    <w:p w14:paraId="76208B64" w14:textId="3DD4BDA5" w:rsidR="0091364C" w:rsidRDefault="0091364C" w:rsidP="00D61F4F">
      <w:pPr>
        <w:pStyle w:val="CommentText"/>
      </w:pPr>
      <w:r>
        <w:t xml:space="preserve">If you say ““The distribution of </w:t>
      </w:r>
      <w:r w:rsidRPr="00D61F4F">
        <w:rPr>
          <w:i/>
          <w:iCs/>
        </w:rPr>
        <w:t>the</w:t>
      </w:r>
      <w:r>
        <w:t xml:space="preserve"> WZA scores were …” it sounds odd. </w:t>
      </w:r>
    </w:p>
    <w:p w14:paraId="1202B9B6" w14:textId="59907D1A" w:rsidR="0091364C" w:rsidRDefault="0091364C">
      <w:pPr>
        <w:pStyle w:val="CommentText"/>
      </w:pPr>
    </w:p>
  </w:comment>
  <w:comment w:id="301" w:author="Samuel Yeaman" w:date="2021-06-02T11:04:00Z" w:initials="SY">
    <w:p w14:paraId="51399F86" w14:textId="43875EE2" w:rsidR="0091364C" w:rsidRDefault="0091364C">
      <w:pPr>
        <w:pStyle w:val="CommentText"/>
      </w:pPr>
      <w:r>
        <w:rPr>
          <w:rStyle w:val="CommentReference"/>
        </w:rPr>
        <w:annotationRef/>
      </w:r>
      <w:r>
        <w:t>Seemed premature to explain this here. It’s explained more clearly below</w:t>
      </w:r>
    </w:p>
  </w:comment>
  <w:comment w:id="302" w:author="Tom Booker" w:date="2021-06-04T14:42:00Z" w:initials="TB">
    <w:p w14:paraId="0777B770" w14:textId="0C855ED7" w:rsidR="0091364C" w:rsidRDefault="0091364C">
      <w:pPr>
        <w:pStyle w:val="CommentText"/>
      </w:pPr>
      <w:r>
        <w:rPr>
          <w:rStyle w:val="CommentReference"/>
        </w:rPr>
        <w:annotationRef/>
      </w:r>
      <w:r>
        <w:t>I’m confused? This paragraph is saying that  the distributions are non-normal and the next paragraph says why. I think this fits here.</w:t>
      </w:r>
    </w:p>
  </w:comment>
  <w:comment w:id="303" w:author="Microsoft Office User" w:date="2021-05-11T10:27:00Z" w:initials="MOU">
    <w:p w14:paraId="7462808C" w14:textId="77777777" w:rsidR="0091364C" w:rsidRDefault="0091364C" w:rsidP="00676642">
      <w:pPr>
        <w:pStyle w:val="CommentText"/>
      </w:pPr>
      <w:r>
        <w:rPr>
          <w:rStyle w:val="CommentReference"/>
        </w:rPr>
        <w:annotationRef/>
      </w:r>
      <w:r>
        <w:t>Does the bc-map uncorrected really have such low Z-scores? (panel B) Something looks fishy here.</w:t>
      </w:r>
    </w:p>
  </w:comment>
  <w:comment w:id="304" w:author="Tom Booker" w:date="2021-05-14T13:03:00Z" w:initials="TB">
    <w:p w14:paraId="01EA6F87" w14:textId="3023EAA6" w:rsidR="0091364C" w:rsidRDefault="0091364C" w:rsidP="00676642">
      <w:pPr>
        <w:pStyle w:val="CommentText"/>
      </w:pPr>
      <w:r>
        <w:rPr>
          <w:rStyle w:val="CommentReference"/>
        </w:rPr>
        <w:annotationRef/>
      </w:r>
      <w:r>
        <w:t>This is now A, but yes. This is for neutrally simulations, so there are no selected ones here. The expectation is that the mean would be 0 with sd = 1 – it’s a little off of that, but not by much as I mention in the text. So I’d expect the z-scores to be fairly low</w:t>
      </w:r>
    </w:p>
  </w:comment>
  <w:comment w:id="308" w:author="Michael Whitlock" w:date="2021-05-29T21:45:00Z" w:initials="MCW">
    <w:p w14:paraId="327453A7" w14:textId="6FBCFAF8" w:rsidR="0091364C" w:rsidRDefault="0091364C">
      <w:pPr>
        <w:pStyle w:val="CommentText"/>
      </w:pPr>
      <w:r>
        <w:rPr>
          <w:rStyle w:val="CommentReference"/>
        </w:rPr>
        <w:annotationRef/>
      </w:r>
      <w:r>
        <w:t>Seems more like a topic for the Discussion</w:t>
      </w:r>
    </w:p>
  </w:comment>
  <w:comment w:id="309" w:author="Tom Booker" w:date="2021-06-01T13:42:00Z" w:initials="TB">
    <w:p w14:paraId="08ECC9ED" w14:textId="54F17E73" w:rsidR="0091364C" w:rsidRDefault="0091364C">
      <w:pPr>
        <w:pStyle w:val="CommentText"/>
      </w:pPr>
      <w:r>
        <w:rPr>
          <w:rStyle w:val="CommentReference"/>
        </w:rPr>
        <w:annotationRef/>
      </w:r>
      <w:r>
        <w:t>I don’t know if I’d want to open this can of worms in the discussion …</w:t>
      </w:r>
    </w:p>
  </w:comment>
  <w:comment w:id="310" w:author="Samuel Yeaman" w:date="2021-06-02T11:06:00Z" w:initials="SY">
    <w:p w14:paraId="65A79BCF" w14:textId="73EE6657" w:rsidR="0091364C" w:rsidRDefault="0091364C">
      <w:pPr>
        <w:pStyle w:val="CommentText"/>
      </w:pPr>
      <w:r>
        <w:rPr>
          <w:rStyle w:val="CommentReference"/>
        </w:rPr>
        <w:annotationRef/>
      </w:r>
      <w:r>
        <w:t>Seeing as we’re not advocating any tests assuming a standard normal distribution of Z’s, it seems not worth going into in detail – the paper is long already!</w:t>
      </w:r>
    </w:p>
  </w:comment>
  <w:comment w:id="317" w:author="Samuel Yeaman" w:date="2021-06-02T11:14:00Z" w:initials="SY">
    <w:p w14:paraId="52D13FEF" w14:textId="145AD1AF" w:rsidR="0091364C" w:rsidRDefault="0091364C">
      <w:pPr>
        <w:pStyle w:val="CommentText"/>
      </w:pPr>
      <w:r>
        <w:rPr>
          <w:rStyle w:val="CommentReference"/>
        </w:rPr>
        <w:annotationRef/>
      </w:r>
      <w:r>
        <w:t>Repetitive, if you want to reduce words this can be deleted</w:t>
      </w:r>
    </w:p>
  </w:comment>
  <w:comment w:id="319" w:author="Microsoft Office User" w:date="2021-05-11T10:34:00Z" w:initials="MOU">
    <w:p w14:paraId="0DF7B68A" w14:textId="77777777" w:rsidR="0091364C" w:rsidRDefault="0091364C" w:rsidP="00676642">
      <w:pPr>
        <w:pStyle w:val="CommentText"/>
      </w:pPr>
      <w:r>
        <w:rPr>
          <w:rStyle w:val="CommentReference"/>
        </w:rPr>
        <w:annotationRef/>
      </w:r>
      <w:r>
        <w:t>This is the good stuff…should be right at the beginning of this section. Caveats and supp mat refs could be moved afterwards.</w:t>
      </w:r>
    </w:p>
  </w:comment>
  <w:comment w:id="315" w:author="Samuel Yeaman" w:date="2021-06-02T11:17:00Z" w:initials="SY">
    <w:p w14:paraId="03CDA138" w14:textId="77777777" w:rsidR="0091364C" w:rsidRDefault="0091364C">
      <w:pPr>
        <w:pStyle w:val="CommentText"/>
      </w:pPr>
      <w:r>
        <w:rPr>
          <w:rStyle w:val="CommentReference"/>
        </w:rPr>
        <w:annotationRef/>
      </w:r>
      <w:r>
        <w:t xml:space="preserve">This stuff all repeats what was said in the methods and obscures the main point, which comes in the next sentence (“Figure 3 shows that…”). </w:t>
      </w:r>
    </w:p>
    <w:p w14:paraId="014CEE70" w14:textId="77777777" w:rsidR="0091364C" w:rsidRDefault="0091364C">
      <w:pPr>
        <w:pStyle w:val="CommentText"/>
      </w:pPr>
    </w:p>
    <w:p w14:paraId="263C8184" w14:textId="5DF1ED11" w:rsidR="0091364C" w:rsidRDefault="0091364C">
      <w:pPr>
        <w:pStyle w:val="CommentText"/>
      </w:pPr>
      <w:r>
        <w:t>My preference here would be to start this paragraph off with the sentence “Figure 3 shows…” and just eliminate the sentences highlighted here. Is there anything that is said here that someone couldn’t figure out pretty easily by going to the methods? I would suggest moving any such details to the method and getting right into the results</w:t>
      </w:r>
    </w:p>
  </w:comment>
  <w:comment w:id="316" w:author="Tom Booker" w:date="2021-06-03T15:07:00Z" w:initials="TB">
    <w:p w14:paraId="645C47B3" w14:textId="77777777" w:rsidR="0091364C" w:rsidRDefault="0091364C">
      <w:pPr>
        <w:pStyle w:val="CommentText"/>
      </w:pPr>
      <w:r>
        <w:rPr>
          <w:rStyle w:val="CommentReference"/>
        </w:rPr>
        <w:annotationRef/>
      </w:r>
      <w:r>
        <w:t>As I said on the Zoom call this morning, I think that this is a style difference. I like having the lead in and justification in the Results and leaving the methods more bare. We don’t detail the whole 1, 2, 3,… 50 genes thing in the methods so I think that it needs to be said somewhere and it makes sense to me for that to be here where we point to Figure S7 .</w:t>
      </w:r>
    </w:p>
    <w:p w14:paraId="25280934" w14:textId="77777777" w:rsidR="0091364C" w:rsidRDefault="0091364C">
      <w:pPr>
        <w:pStyle w:val="CommentText"/>
      </w:pPr>
    </w:p>
    <w:p w14:paraId="31689E91" w14:textId="0A2E990F" w:rsidR="0091364C" w:rsidRDefault="0091364C">
      <w:pPr>
        <w:pStyle w:val="CommentText"/>
      </w:pPr>
      <w:r>
        <w:t>I removed some gunk from this paragraph though.</w:t>
      </w:r>
    </w:p>
  </w:comment>
  <w:comment w:id="323" w:author="Michael Whitlock" w:date="2021-05-30T13:23:00Z" w:initials="MCW">
    <w:p w14:paraId="7BC14C81" w14:textId="77777777" w:rsidR="0091364C" w:rsidRDefault="0091364C">
      <w:pPr>
        <w:pStyle w:val="CommentText"/>
      </w:pPr>
      <w:r>
        <w:rPr>
          <w:rStyle w:val="CommentReference"/>
        </w:rPr>
        <w:annotationRef/>
      </w:r>
      <w:r>
        <w:t>Change legend so order is WZAt, Top-candidae, Kendall’s t, to match usual order in gaph ( and to highlight WZA)</w:t>
      </w:r>
    </w:p>
    <w:p w14:paraId="5B51652E" w14:textId="77777777" w:rsidR="0091364C" w:rsidRDefault="0091364C">
      <w:pPr>
        <w:pStyle w:val="CommentText"/>
      </w:pPr>
    </w:p>
    <w:p w14:paraId="4325AA39" w14:textId="3DB5E75D" w:rsidR="0091364C" w:rsidRDefault="0091364C">
      <w:pPr>
        <w:pStyle w:val="CommentText"/>
      </w:pPr>
      <w:r>
        <w:t>Change x-axis label to Number of top ranked genes (or something that gets rid of the #)</w:t>
      </w:r>
    </w:p>
  </w:comment>
  <w:comment w:id="324" w:author="Tom Booker" w:date="2021-06-01T13:43:00Z" w:initials="TB">
    <w:p w14:paraId="58880C68" w14:textId="1B582C70" w:rsidR="0091364C" w:rsidRDefault="0091364C">
      <w:pPr>
        <w:pStyle w:val="CommentText"/>
      </w:pPr>
      <w:r>
        <w:rPr>
          <w:rStyle w:val="CommentReference"/>
        </w:rPr>
        <w:annotationRef/>
      </w:r>
      <w:r>
        <w:t xml:space="preserve">Will do </w:t>
      </w:r>
    </w:p>
  </w:comment>
  <w:comment w:id="325" w:author="Samuel Yeaman" w:date="2021-06-02T11:25:00Z" w:initials="SY">
    <w:p w14:paraId="13CFC2B6" w14:textId="276E1D03" w:rsidR="0091364C" w:rsidRDefault="0091364C">
      <w:pPr>
        <w:pStyle w:val="CommentText"/>
      </w:pPr>
      <w:r>
        <w:rPr>
          <w:rStyle w:val="CommentReference"/>
        </w:rPr>
        <w:annotationRef/>
      </w:r>
      <w:r>
        <w:t>Great figure!</w:t>
      </w:r>
    </w:p>
  </w:comment>
  <w:comment w:id="326" w:author="Tom Booker" w:date="2021-06-04T17:14:00Z" w:initials="TB">
    <w:p w14:paraId="5A30FEDE" w14:textId="083E8E0F" w:rsidR="0091364C" w:rsidRDefault="0091364C">
      <w:pPr>
        <w:pStyle w:val="CommentText"/>
      </w:pPr>
      <w:r>
        <w:rPr>
          <w:rStyle w:val="CommentReference"/>
        </w:rPr>
        <w:annotationRef/>
      </w:r>
      <w:r>
        <w:t>Hopefully some people find it convincing!</w:t>
      </w:r>
    </w:p>
  </w:comment>
  <w:comment w:id="327" w:author="Samuel Yeaman" w:date="2021-06-02T11:26:00Z" w:initials="SY">
    <w:p w14:paraId="0CB09A70" w14:textId="24D900F5" w:rsidR="0091364C" w:rsidRDefault="0091364C">
      <w:pPr>
        <w:pStyle w:val="CommentText"/>
      </w:pPr>
      <w:r>
        <w:rPr>
          <w:rStyle w:val="CommentReference"/>
        </w:rPr>
        <w:annotationRef/>
      </w:r>
      <w:r>
        <w:t>This section reads much more like a results section – no extensive methods recap, just getting right into it…nice!</w:t>
      </w:r>
    </w:p>
  </w:comment>
  <w:comment w:id="328" w:author="Michael Whitlock" w:date="2021-05-30T14:34:00Z" w:initials="MCW">
    <w:p w14:paraId="2C94E42F" w14:textId="77777777" w:rsidR="0091364C" w:rsidRDefault="0091364C">
      <w:pPr>
        <w:pStyle w:val="CommentText"/>
      </w:pPr>
      <w:r>
        <w:rPr>
          <w:rStyle w:val="CommentReference"/>
        </w:rPr>
        <w:annotationRef/>
      </w:r>
      <w:r>
        <w:t>Make legend order match typical order in graphs top to bottom</w:t>
      </w:r>
    </w:p>
    <w:p w14:paraId="78588391" w14:textId="77777777" w:rsidR="0091364C" w:rsidRDefault="0091364C">
      <w:pPr>
        <w:pStyle w:val="CommentText"/>
      </w:pPr>
    </w:p>
    <w:p w14:paraId="1F1724D9" w14:textId="211DEE18" w:rsidR="0091364C" w:rsidRDefault="0091364C">
      <w:pPr>
        <w:pStyle w:val="CommentText"/>
      </w:pPr>
      <w:r>
        <w:t>Change x-axis label to match whatever used in new Fig 3.</w:t>
      </w:r>
    </w:p>
  </w:comment>
  <w:comment w:id="329" w:author="Tom Booker" w:date="2021-06-01T13:45:00Z" w:initials="TB">
    <w:p w14:paraId="734F62E0" w14:textId="6F971E98" w:rsidR="0091364C" w:rsidRDefault="0091364C">
      <w:pPr>
        <w:pStyle w:val="CommentText"/>
      </w:pPr>
      <w:r>
        <w:rPr>
          <w:rStyle w:val="CommentReference"/>
        </w:rPr>
        <w:annotationRef/>
      </w:r>
      <w:r>
        <w:t>Will do, but I won’t get to that before I the paper to you, Sam</w:t>
      </w:r>
    </w:p>
  </w:comment>
  <w:comment w:id="330" w:author="Tom Booker" w:date="2021-06-04T17:15:00Z" w:initials="TB">
    <w:p w14:paraId="3D115088" w14:textId="51F80CA6" w:rsidR="0091364C" w:rsidRDefault="0091364C">
      <w:pPr>
        <w:pStyle w:val="CommentText"/>
      </w:pPr>
      <w:r>
        <w:rPr>
          <w:rStyle w:val="CommentReference"/>
        </w:rPr>
        <w:annotationRef/>
      </w:r>
      <w:r>
        <w:t>Done</w:t>
      </w:r>
    </w:p>
  </w:comment>
  <w:comment w:id="331" w:author="Samuel Yeaman" w:date="2021-06-02T12:05:00Z" w:initials="SY">
    <w:p w14:paraId="4A0D347A" w14:textId="6648A36B" w:rsidR="0091364C" w:rsidRDefault="0091364C">
      <w:pPr>
        <w:pStyle w:val="CommentText"/>
      </w:pPr>
      <w:r>
        <w:rPr>
          <w:rStyle w:val="CommentReference"/>
        </w:rPr>
        <w:annotationRef/>
      </w:r>
      <w:r>
        <w:t>Great figure! I really like the addition of WZA_bp…shows more clearly the effect of adding window-based stuff compared to structure correction effect.</w:t>
      </w:r>
    </w:p>
  </w:comment>
  <w:comment w:id="333" w:author="Tom Booker" w:date="2021-05-14T08:52:00Z" w:initials="TB">
    <w:p w14:paraId="040D41C2" w14:textId="52F9AAA7" w:rsidR="0091364C" w:rsidRDefault="0091364C">
      <w:pPr>
        <w:pStyle w:val="CommentText"/>
      </w:pPr>
      <w:r>
        <w:rPr>
          <w:rStyle w:val="CommentReference"/>
        </w:rPr>
        <w:annotationRef/>
      </w:r>
      <w:r>
        <w:t xml:space="preserve">I’m not crazy about this replacement title. In my view it is not just measurement error. If we use mean annual temp. as a variable for analyzing doug-fir, for example, most records only go back to 1970 or so. That’s only about 1 or 2 generations for that species, so it seems a bit handwavey to me to say that the only difference between MAT and selection is measurement error. </w:t>
      </w:r>
    </w:p>
  </w:comment>
  <w:comment w:id="334" w:author="Michael Whitlock" w:date="2021-05-30T14:43:00Z" w:initials="MCW">
    <w:p w14:paraId="6E5E34F9" w14:textId="328EB448" w:rsidR="0091364C" w:rsidRDefault="0091364C">
      <w:pPr>
        <w:pStyle w:val="CommentText"/>
      </w:pPr>
      <w:r>
        <w:rPr>
          <w:rStyle w:val="CommentReference"/>
        </w:rPr>
        <w:annotationRef/>
      </w:r>
      <w:r>
        <w:t>While what you say is true, it is not the issue we investigate in this section.  I think this title ( or something like it) captures what is being looked at here.</w:t>
      </w:r>
    </w:p>
  </w:comment>
  <w:comment w:id="335" w:author="Samuel Yeaman" w:date="2021-06-02T11:29:00Z" w:initials="SY">
    <w:p w14:paraId="1F226959" w14:textId="3608588F" w:rsidR="0091364C" w:rsidRDefault="0091364C">
      <w:pPr>
        <w:pStyle w:val="CommentText"/>
      </w:pPr>
      <w:r>
        <w:rPr>
          <w:rStyle w:val="CommentReference"/>
        </w:rPr>
        <w:annotationRef/>
      </w:r>
      <w:r>
        <w:t xml:space="preserve"> this feels like more explanation than is needed. A single sentence to motivate this section is enough. Maybe something like this?:</w:t>
      </w:r>
    </w:p>
    <w:p w14:paraId="6EBD6098" w14:textId="77777777" w:rsidR="0091364C" w:rsidRDefault="0091364C">
      <w:pPr>
        <w:pStyle w:val="CommentText"/>
      </w:pPr>
    </w:p>
    <w:p w14:paraId="6CD9D133" w14:textId="0D410C65" w:rsidR="0091364C" w:rsidRDefault="0091364C">
      <w:pPr>
        <w:pStyle w:val="CommentText"/>
      </w:pPr>
      <w:r>
        <w:t>As environmental variables used in empirical GEA studies are likely imperfect proxies of the true effect of selection, we examined how this might affect the power of the methods.</w:t>
      </w:r>
    </w:p>
  </w:comment>
  <w:comment w:id="336" w:author="Tom Booker" w:date="2021-06-04T17:15:00Z" w:initials="TB">
    <w:p w14:paraId="2140B8D9" w14:textId="48B44B14" w:rsidR="0091364C" w:rsidRDefault="0091364C">
      <w:pPr>
        <w:pStyle w:val="CommentText"/>
      </w:pPr>
      <w:r>
        <w:rPr>
          <w:rStyle w:val="CommentReference"/>
        </w:rPr>
        <w:annotationRef/>
      </w:r>
      <w:r>
        <w:t>I see what you’re saying, but there’s nowhere else in the MS that says this stuff so I’d prefer to keep it here. Maybe this point is screamingly obvious to everyone except me, though.</w:t>
      </w:r>
    </w:p>
  </w:comment>
  <w:comment w:id="337" w:author="Michael Whitlock" w:date="2021-05-30T15:03:00Z" w:initials="MCW">
    <w:p w14:paraId="74BEB770" w14:textId="7A22F73D" w:rsidR="0091364C" w:rsidRDefault="0091364C">
      <w:pPr>
        <w:pStyle w:val="CommentText"/>
      </w:pPr>
      <w:r>
        <w:rPr>
          <w:rStyle w:val="CommentReference"/>
        </w:rPr>
        <w:annotationRef/>
      </w:r>
      <w:r>
        <w:t>Change legend order and x-axis label</w:t>
      </w:r>
    </w:p>
  </w:comment>
  <w:comment w:id="338" w:author="Tom Booker" w:date="2021-06-04T17:16:00Z" w:initials="TB">
    <w:p w14:paraId="2F848761" w14:textId="313333A6" w:rsidR="0091364C" w:rsidRDefault="0091364C">
      <w:pPr>
        <w:pStyle w:val="CommentText"/>
      </w:pPr>
      <w:r>
        <w:rPr>
          <w:rStyle w:val="CommentReference"/>
        </w:rPr>
        <w:annotationRef/>
      </w:r>
      <w:r>
        <w:t>Done</w:t>
      </w:r>
    </w:p>
  </w:comment>
  <w:comment w:id="341" w:author="Michael Whitlock" w:date="2021-05-30T16:33:00Z" w:initials="MCW">
    <w:p w14:paraId="2B0166F8" w14:textId="2EB27728" w:rsidR="0091364C" w:rsidRDefault="0091364C">
      <w:pPr>
        <w:pStyle w:val="CommentText"/>
      </w:pPr>
      <w:r>
        <w:rPr>
          <w:rStyle w:val="CommentReference"/>
        </w:rPr>
        <w:annotationRef/>
      </w:r>
      <w:r>
        <w:t>Thissection doesn’t read like a results section. Perhaps shorten it to focus on “Effects of recombination rate on distribution of WZA scores”?  and save comments for discussion</w:t>
      </w:r>
    </w:p>
  </w:comment>
  <w:comment w:id="342" w:author="Samuel Yeaman" w:date="2021-06-02T11:33:00Z" w:initials="SY">
    <w:p w14:paraId="1BEA4C98" w14:textId="21AA76EE" w:rsidR="0091364C" w:rsidRDefault="0091364C">
      <w:pPr>
        <w:pStyle w:val="CommentText"/>
      </w:pPr>
      <w:r>
        <w:rPr>
          <w:rStyle w:val="CommentReference"/>
        </w:rPr>
        <w:annotationRef/>
      </w:r>
      <w:r>
        <w:t>Discuss on Thursday?</w:t>
      </w:r>
    </w:p>
  </w:comment>
  <w:comment w:id="343" w:author="Tom Booker" w:date="2021-06-04T17:16:00Z" w:initials="TB">
    <w:p w14:paraId="47C51215" w14:textId="744C4E63" w:rsidR="0091364C" w:rsidRDefault="0091364C">
      <w:pPr>
        <w:pStyle w:val="CommentText"/>
      </w:pPr>
      <w:r>
        <w:rPr>
          <w:rStyle w:val="CommentReference"/>
        </w:rPr>
        <w:annotationRef/>
      </w:r>
      <w:r>
        <w:t>Done</w:t>
      </w:r>
    </w:p>
  </w:comment>
  <w:comment w:id="380" w:author="Microsoft Office User" w:date="2021-05-11T11:25:00Z" w:initials="MOU">
    <w:p w14:paraId="06006022" w14:textId="77777777" w:rsidR="0091364C" w:rsidRDefault="0091364C" w:rsidP="00584ABE">
      <w:pPr>
        <w:pStyle w:val="CommentText"/>
      </w:pPr>
      <w:r>
        <w:rPr>
          <w:rStyle w:val="CommentReference"/>
        </w:rPr>
        <w:annotationRef/>
      </w:r>
      <w:r>
        <w:t>Self citation is entirely appropriate here!</w:t>
      </w:r>
    </w:p>
  </w:comment>
  <w:comment w:id="381" w:author="Tom Booker" w:date="2021-06-04T17:16:00Z" w:initials="TB">
    <w:p w14:paraId="03BEC744" w14:textId="3E711E6E" w:rsidR="0091364C" w:rsidRDefault="0091364C">
      <w:pPr>
        <w:pStyle w:val="CommentText"/>
      </w:pPr>
      <w:r>
        <w:rPr>
          <w:rStyle w:val="CommentReference"/>
        </w:rPr>
        <w:annotationRef/>
      </w:r>
      <w:r>
        <w:t>Well I’ll help myself to one then</w:t>
      </w:r>
    </w:p>
  </w:comment>
  <w:comment w:id="395" w:author="Microsoft Office User" w:date="2021-05-11T11:42:00Z" w:initials="MOU">
    <w:p w14:paraId="5C04EE8A" w14:textId="77777777" w:rsidR="0091364C" w:rsidRDefault="0091364C" w:rsidP="00C32CEE">
      <w:pPr>
        <w:pStyle w:val="CommentText"/>
      </w:pPr>
      <w:r>
        <w:rPr>
          <w:rStyle w:val="CommentReference"/>
        </w:rPr>
        <w:annotationRef/>
      </w:r>
      <w:r>
        <w:t>This section feels a bit long and meandering, without offering particularly strong suggestions for how to decide window length. I’d say the considerations should be:</w:t>
      </w:r>
    </w:p>
    <w:p w14:paraId="4440023E" w14:textId="77777777" w:rsidR="0091364C" w:rsidRDefault="0091364C" w:rsidP="00C32CEE">
      <w:pPr>
        <w:pStyle w:val="CommentText"/>
      </w:pPr>
    </w:p>
    <w:p w14:paraId="66A2E3C1" w14:textId="77777777" w:rsidR="0091364C" w:rsidRDefault="0091364C" w:rsidP="00C32CEE">
      <w:pPr>
        <w:pStyle w:val="CommentText"/>
        <w:numPr>
          <w:ilvl w:val="0"/>
          <w:numId w:val="2"/>
        </w:numPr>
      </w:pPr>
      <w:r>
        <w:t>How many SNPs is enough to get good power?</w:t>
      </w:r>
    </w:p>
    <w:p w14:paraId="12085E26" w14:textId="77777777" w:rsidR="0091364C" w:rsidRDefault="0091364C" w:rsidP="00C32CEE">
      <w:pPr>
        <w:pStyle w:val="CommentText"/>
        <w:numPr>
          <w:ilvl w:val="0"/>
          <w:numId w:val="2"/>
        </w:numPr>
      </w:pPr>
      <w:r>
        <w:t>How much recombination is there going to be within the region that yields sufficient number of SNPs (ideally, we want minimum potential for recombination with a large number of SNPs)</w:t>
      </w:r>
    </w:p>
    <w:p w14:paraId="66109505" w14:textId="77777777" w:rsidR="0091364C" w:rsidRDefault="0091364C" w:rsidP="00C32CEE">
      <w:pPr>
        <w:pStyle w:val="CommentText"/>
        <w:numPr>
          <w:ilvl w:val="0"/>
          <w:numId w:val="2"/>
        </w:numPr>
      </w:pPr>
      <w:r>
        <w:t xml:space="preserve">Given that recombination rate can vary across the genome, ideally, accounting for recombination rate (not LD) would be best (Booker et al.) to delineate window size on a cM scale (rather than bp). </w:t>
      </w:r>
    </w:p>
    <w:p w14:paraId="2531CA05" w14:textId="77777777" w:rsidR="0091364C" w:rsidRDefault="0091364C" w:rsidP="00C32CEE">
      <w:pPr>
        <w:pStyle w:val="CommentText"/>
        <w:numPr>
          <w:ilvl w:val="0"/>
          <w:numId w:val="2"/>
        </w:numPr>
      </w:pPr>
      <w:r>
        <w:t xml:space="preserve"> Despite above point, we don’t want to use LD to estimate local rate of recombination to set local window size by cM, because this is confounded with effect of selection. But we could use genome-wide LD to get approximate estimate of window size.</w:t>
      </w:r>
    </w:p>
    <w:p w14:paraId="021FD632" w14:textId="77777777" w:rsidR="0091364C" w:rsidRDefault="0091364C" w:rsidP="00C32CEE">
      <w:pPr>
        <w:pStyle w:val="CommentText"/>
      </w:pPr>
    </w:p>
    <w:p w14:paraId="1A68EE5E" w14:textId="77777777" w:rsidR="0091364C" w:rsidRDefault="0091364C" w:rsidP="00C32CEE">
      <w:pPr>
        <w:pStyle w:val="CommentText"/>
      </w:pPr>
      <w:r>
        <w:t>So perhaps saying that under ideal conditions you’d want your windows to be as small as possible while including as many SNPs as possible. And needs further study?</w:t>
      </w:r>
    </w:p>
  </w:comment>
  <w:comment w:id="405" w:author="Microsoft Office User" w:date="2021-05-11T11:25:00Z" w:initials="MOU">
    <w:p w14:paraId="5E2D3587" w14:textId="77777777" w:rsidR="0091364C" w:rsidRDefault="0091364C" w:rsidP="009F0852">
      <w:pPr>
        <w:pStyle w:val="CommentText"/>
      </w:pPr>
      <w:r>
        <w:rPr>
          <w:rStyle w:val="CommentReference"/>
        </w:rPr>
        <w:annotationRef/>
      </w:r>
      <w:r>
        <w:t>Self citation is entirely appropriate here!</w:t>
      </w:r>
    </w:p>
  </w:comment>
  <w:comment w:id="410" w:author="Samuel Yeaman" w:date="2021-06-02T11:33:00Z" w:initials="SY">
    <w:p w14:paraId="09D3D71A" w14:textId="30D87DE6" w:rsidR="0091364C" w:rsidRDefault="0091364C">
      <w:pPr>
        <w:pStyle w:val="CommentText"/>
      </w:pPr>
      <w:r>
        <w:rPr>
          <w:rStyle w:val="CommentReference"/>
        </w:rPr>
        <w:annotationRef/>
      </w:r>
      <w:r>
        <w:t>Again – unnecessary methods recap. Rephrase in a single sentence to remind people what you’re doing</w:t>
      </w:r>
    </w:p>
  </w:comment>
  <w:comment w:id="411" w:author="Tom Booker" w:date="2021-06-04T17:17:00Z" w:initials="TB">
    <w:p w14:paraId="7FF3617A" w14:textId="6B9100B7" w:rsidR="0091364C" w:rsidRDefault="0091364C">
      <w:pPr>
        <w:pStyle w:val="CommentText"/>
      </w:pPr>
      <w:r>
        <w:rPr>
          <w:rStyle w:val="CommentReference"/>
        </w:rPr>
        <w:annotationRef/>
      </w:r>
      <w:r>
        <w:t xml:space="preserve">I relented on this one and moved the stuff. </w:t>
      </w:r>
    </w:p>
  </w:comment>
  <w:comment w:id="420" w:author="Microsoft Office User" w:date="2021-05-11T10:57:00Z" w:initials="MOU">
    <w:p w14:paraId="7CB76A6C" w14:textId="77777777" w:rsidR="0091364C" w:rsidRDefault="0091364C" w:rsidP="00A5623F">
      <w:pPr>
        <w:pStyle w:val="CommentText"/>
      </w:pPr>
      <w:r>
        <w:rPr>
          <w:rStyle w:val="CommentReference"/>
        </w:rPr>
        <w:annotationRef/>
      </w:r>
      <w:r>
        <w:t>Perhaps add a single sentence motivating this section as a topic sentence for the paragraph. Maybe something like this:</w:t>
      </w:r>
    </w:p>
    <w:p w14:paraId="31A8CD75" w14:textId="77777777" w:rsidR="0091364C" w:rsidRDefault="0091364C" w:rsidP="00A5623F">
      <w:pPr>
        <w:pStyle w:val="CommentText"/>
      </w:pPr>
    </w:p>
    <w:p w14:paraId="78F9D741" w14:textId="257F3EAB" w:rsidR="0091364C" w:rsidRDefault="0091364C" w:rsidP="00A5623F">
      <w:pPr>
        <w:pStyle w:val="CommentText"/>
      </w:pPr>
      <w:r>
        <w:t>Overall, the WZA and top candidate statistic were broadly correlated and identified many of the same genes as the most strongly associated loci, but also differed in important ways.</w:t>
      </w:r>
    </w:p>
  </w:comment>
  <w:comment w:id="425" w:author="Michael Whitlock" w:date="2021-05-12T11:55:00Z" w:initials="MCW">
    <w:p w14:paraId="38106456" w14:textId="40F74F69" w:rsidR="0091364C" w:rsidRDefault="0091364C">
      <w:pPr>
        <w:pStyle w:val="CommentText"/>
      </w:pPr>
      <w:r>
        <w:rPr>
          <w:rStyle w:val="CommentReference"/>
        </w:rPr>
        <w:annotationRef/>
      </w:r>
      <w:r>
        <w:t>The caption of this figure doesn’t explain why three of the dots in part A are large and orange</w:t>
      </w:r>
    </w:p>
  </w:comment>
  <w:comment w:id="426" w:author="Tom Booker" w:date="2021-06-04T17:25:00Z" w:initials="TB">
    <w:p w14:paraId="648BE030" w14:textId="03665975" w:rsidR="0091364C" w:rsidRDefault="0091364C">
      <w:pPr>
        <w:pStyle w:val="CommentText"/>
      </w:pPr>
      <w:r>
        <w:rPr>
          <w:rStyle w:val="CommentReference"/>
        </w:rPr>
        <w:annotationRef/>
      </w:r>
      <w:r>
        <w:t>Done</w:t>
      </w:r>
    </w:p>
  </w:comment>
  <w:comment w:id="433" w:author="Microsoft Office User" w:date="2021-05-11T11:01:00Z" w:initials="MOU">
    <w:p w14:paraId="1EF79893" w14:textId="0F85B01E" w:rsidR="0091364C" w:rsidRDefault="0091364C" w:rsidP="00A5623F">
      <w:pPr>
        <w:pStyle w:val="CommentText"/>
      </w:pPr>
      <w:r>
        <w:rPr>
          <w:rStyle w:val="CommentReference"/>
        </w:rPr>
        <w:annotationRef/>
      </w:r>
      <w:r>
        <w:t>Maybe change x-axis of panel A to “Top candidate score” or “index”, so that it’s not mis-represented as a true p-value.</w:t>
      </w:r>
    </w:p>
  </w:comment>
  <w:comment w:id="434" w:author="Tom Booker" w:date="2021-06-01T13:48:00Z" w:initials="TB">
    <w:p w14:paraId="3AA830E9" w14:textId="079C06A2" w:rsidR="0091364C" w:rsidRDefault="0091364C">
      <w:pPr>
        <w:pStyle w:val="CommentText"/>
      </w:pPr>
      <w:r>
        <w:rPr>
          <w:rStyle w:val="CommentReference"/>
        </w:rPr>
        <w:annotationRef/>
      </w:r>
      <w:r>
        <w:t xml:space="preserve">Yep, will do </w:t>
      </w:r>
    </w:p>
  </w:comment>
  <w:comment w:id="440" w:author="Michael Whitlock" w:date="2021-05-12T12:00:00Z" w:initials="MCW">
    <w:p w14:paraId="0B96C2B5" w14:textId="1F26A044" w:rsidR="0091364C" w:rsidRDefault="0091364C">
      <w:pPr>
        <w:pStyle w:val="CommentText"/>
      </w:pPr>
      <w:r>
        <w:rPr>
          <w:rStyle w:val="CommentReference"/>
        </w:rPr>
        <w:annotationRef/>
      </w:r>
      <w:r>
        <w:t>I think the real competition and point of comparison here is not top-candidate ( as the first few paragraph now would be read) but sigle locus approaches. I think it would be better to start about he advantages of WZA ver single SNP approaches, then segue to why WZA is good for window-based analyses.</w:t>
      </w:r>
    </w:p>
  </w:comment>
  <w:comment w:id="441" w:author="Tom Booker" w:date="2021-05-25T14:58:00Z" w:initials="TB">
    <w:p w14:paraId="3320EED1" w14:textId="4BE43697" w:rsidR="0091364C" w:rsidRDefault="0091364C">
      <w:pPr>
        <w:pStyle w:val="CommentText"/>
      </w:pPr>
      <w:r>
        <w:rPr>
          <w:rStyle w:val="CommentReference"/>
        </w:rPr>
        <w:annotationRef/>
      </w:r>
      <w:r>
        <w:t>I’ve tried to do that in this revision</w:t>
      </w:r>
    </w:p>
  </w:comment>
  <w:comment w:id="443" w:author="Michael Whitlock" w:date="2021-05-30T15:31:00Z" w:initials="MCW">
    <w:p w14:paraId="7E322E44" w14:textId="41E51BCD" w:rsidR="0091364C" w:rsidRDefault="0091364C">
      <w:pPr>
        <w:pStyle w:val="CommentText"/>
      </w:pPr>
      <w:r>
        <w:rPr>
          <w:rStyle w:val="CommentReference"/>
        </w:rPr>
        <w:annotationRef/>
      </w:r>
      <w:r>
        <w:t>I;m no so sure about this have we tested WZA without th weights?  It might be better because it uses more if the info that the threshold based top-candidate.</w:t>
      </w:r>
    </w:p>
  </w:comment>
  <w:comment w:id="444" w:author="Tom Booker" w:date="2021-06-01T13:49:00Z" w:initials="TB">
    <w:p w14:paraId="4AD909AE" w14:textId="7988A24F" w:rsidR="0091364C" w:rsidRDefault="0091364C">
      <w:pPr>
        <w:pStyle w:val="CommentText"/>
      </w:pPr>
      <w:r>
        <w:rPr>
          <w:rStyle w:val="CommentReference"/>
        </w:rPr>
        <w:annotationRef/>
      </w:r>
      <w:r>
        <w:t>I explicitly  tested the weights and have sent you a draft of a figure. I’ll polish that figure and incorporate it into the MS after Sam’s taken a look.</w:t>
      </w:r>
    </w:p>
  </w:comment>
  <w:comment w:id="453" w:author="Microsoft Office User" w:date="2021-05-11T10:53:00Z" w:initials="MOU">
    <w:p w14:paraId="30D32883" w14:textId="77777777" w:rsidR="0091364C" w:rsidRDefault="0091364C" w:rsidP="00EF7BBA">
      <w:pPr>
        <w:pStyle w:val="CommentText"/>
      </w:pPr>
      <w:r>
        <w:rPr>
          <w:rStyle w:val="CommentReference"/>
        </w:rPr>
        <w:annotationRef/>
      </w:r>
      <w:r>
        <w:t>Move to discussion</w:t>
      </w:r>
    </w:p>
  </w:comment>
  <w:comment w:id="454" w:author="Tom Booker" w:date="2021-05-25T14:57:00Z" w:initials="TB">
    <w:p w14:paraId="2FC5F352" w14:textId="77777777" w:rsidR="0091364C" w:rsidRDefault="0091364C" w:rsidP="00EF7BBA">
      <w:pPr>
        <w:pStyle w:val="CommentText"/>
      </w:pPr>
      <w:r>
        <w:rPr>
          <w:rStyle w:val="CommentReference"/>
        </w:rPr>
        <w:annotationRef/>
      </w:r>
      <w:r>
        <w:t>Moved and expanded slightly.</w:t>
      </w:r>
    </w:p>
  </w:comment>
  <w:comment w:id="458" w:author="Microsoft Office User" w:date="2021-05-11T11:40:00Z" w:initials="MOU">
    <w:p w14:paraId="25C53AF8" w14:textId="77777777" w:rsidR="0091364C" w:rsidRDefault="0091364C" w:rsidP="006C1E15">
      <w:pPr>
        <w:pStyle w:val="CommentText"/>
      </w:pPr>
      <w:r>
        <w:rPr>
          <w:rStyle w:val="CommentReference"/>
        </w:rPr>
        <w:annotationRef/>
      </w:r>
      <w:r>
        <w:t>This paragraph is good, but seems like a tangent – try to tie it back to the WZA/window-based methods – local adaptation should result in particularly pronounced LD</w:t>
      </w:r>
    </w:p>
  </w:comment>
  <w:comment w:id="459" w:author="Tom Booker" w:date="2021-06-01T13:51:00Z" w:initials="TB">
    <w:p w14:paraId="0D7F8CCB" w14:textId="74BC48D9" w:rsidR="0091364C" w:rsidRDefault="0091364C">
      <w:pPr>
        <w:pStyle w:val="CommentText"/>
      </w:pPr>
      <w:r>
        <w:rPr>
          <w:rStyle w:val="CommentReference"/>
        </w:rPr>
        <w:annotationRef/>
      </w:r>
      <w:r>
        <w:t>I attempted to do that with the topic sentence in the previous paragraph.</w:t>
      </w:r>
    </w:p>
  </w:comment>
  <w:comment w:id="460" w:author="Samuel Yeaman" w:date="2021-06-02T11:37:00Z" w:initials="SY">
    <w:p w14:paraId="2E2D8AEA" w14:textId="6AA14ECF" w:rsidR="0091364C" w:rsidRDefault="0091364C">
      <w:pPr>
        <w:pStyle w:val="CommentText"/>
      </w:pPr>
      <w:r>
        <w:rPr>
          <w:rStyle w:val="CommentReference"/>
        </w:rPr>
        <w:annotationRef/>
      </w:r>
      <w:r>
        <w:t>Reads much better now</w:t>
      </w:r>
    </w:p>
  </w:comment>
  <w:comment w:id="463" w:author="Microsoft Office User" w:date="2021-05-11T11:12:00Z" w:initials="MOU">
    <w:p w14:paraId="026B4FFA" w14:textId="77777777" w:rsidR="0091364C" w:rsidRDefault="0091364C" w:rsidP="00A5623F">
      <w:pPr>
        <w:pStyle w:val="CommentText"/>
      </w:pPr>
      <w:r>
        <w:rPr>
          <w:rStyle w:val="CommentReference"/>
        </w:rPr>
        <w:annotationRef/>
      </w:r>
      <w:r>
        <w:t xml:space="preserve">I wouldn’t say this – it just assumes that a fraction are extreme, but not necessarily causal. </w:t>
      </w:r>
    </w:p>
    <w:p w14:paraId="015D848D" w14:textId="77777777" w:rsidR="0091364C" w:rsidRDefault="0091364C" w:rsidP="00A5623F">
      <w:pPr>
        <w:pStyle w:val="CommentText"/>
      </w:pPr>
    </w:p>
    <w:p w14:paraId="2DAC613D" w14:textId="064CDBFD" w:rsidR="0091364C" w:rsidRDefault="0091364C" w:rsidP="00A5623F">
      <w:pPr>
        <w:pStyle w:val="CommentText"/>
      </w:pPr>
      <w:r>
        <w:t>I’d focus instead here on how when you use an arbitrary cutoff for significance, you can only detect adaptation where SNPs are actually rising above that cutoff – this restriction is not present in the WZA as there is no cutoff specified. This allows the WZA to detect genes that are extreme but have few individual SNPs that are extreme (panel B in the lodgepole figure)</w:t>
      </w:r>
    </w:p>
  </w:comment>
  <w:comment w:id="464" w:author="Tom Booker" w:date="2021-05-25T14:57:00Z" w:initials="TB">
    <w:p w14:paraId="39C288FE" w14:textId="737159EE" w:rsidR="0091364C" w:rsidRDefault="0091364C">
      <w:pPr>
        <w:pStyle w:val="CommentText"/>
      </w:pPr>
      <w:r>
        <w:rPr>
          <w:rStyle w:val="CommentReference"/>
        </w:rPr>
        <w:annotationRef/>
      </w:r>
      <w:r>
        <w:t>I reworded this section to address your concerns</w:t>
      </w:r>
    </w:p>
  </w:comment>
  <w:comment w:id="465" w:author="Samuel Yeaman" w:date="2021-06-02T11:39:00Z" w:initials="SY">
    <w:p w14:paraId="26089AD1" w14:textId="184BBED2" w:rsidR="0091364C" w:rsidRDefault="0091364C">
      <w:pPr>
        <w:pStyle w:val="CommentText"/>
      </w:pPr>
      <w:r>
        <w:rPr>
          <w:rStyle w:val="CommentReference"/>
        </w:rPr>
        <w:annotationRef/>
      </w:r>
      <w:r>
        <w:t>Reads much better now</w:t>
      </w:r>
    </w:p>
  </w:comment>
  <w:comment w:id="466" w:author="Michael Whitlock" w:date="2021-05-12T12:01:00Z" w:initials="MCW">
    <w:p w14:paraId="27DF1A49" w14:textId="37DBCEAC" w:rsidR="0091364C" w:rsidRDefault="0091364C">
      <w:pPr>
        <w:pStyle w:val="CommentText"/>
      </w:pPr>
      <w:r>
        <w:rPr>
          <w:rStyle w:val="CommentReference"/>
        </w:rPr>
        <w:annotationRef/>
      </w:r>
      <w:r>
        <w:t>Im not sure surfing is the prime problem compared to isolation by distance or patterns of shared history of sub-populations.</w:t>
      </w:r>
    </w:p>
  </w:comment>
  <w:comment w:id="467" w:author="Tom Booker" w:date="2021-05-17T15:41:00Z" w:initials="TB">
    <w:p w14:paraId="13A65277" w14:textId="40D92ADC" w:rsidR="0091364C" w:rsidRDefault="0091364C">
      <w:pPr>
        <w:pStyle w:val="CommentText"/>
      </w:pPr>
      <w:r>
        <w:rPr>
          <w:rStyle w:val="CommentReference"/>
        </w:rPr>
        <w:annotationRef/>
      </w:r>
      <w:r>
        <w:t>Because ibd or shared history will shape the genome-wide distribution in a particular way it gets ironed out by the empirical p-value approach. Expansion and surfing can produce pockets of the genome with a patchy pattern of LD that looks like selection, on top of the usual IBD issues.</w:t>
      </w:r>
    </w:p>
  </w:comment>
  <w:comment w:id="468" w:author="Samuel Yeaman" w:date="2021-06-02T11:40:00Z" w:initials="SY">
    <w:p w14:paraId="13C57569" w14:textId="37C6C48F" w:rsidR="0091364C" w:rsidRDefault="0091364C">
      <w:pPr>
        <w:pStyle w:val="CommentText"/>
      </w:pPr>
      <w:r>
        <w:rPr>
          <w:rStyle w:val="CommentReference"/>
        </w:rPr>
        <w:annotationRef/>
      </w:r>
      <w:r>
        <w:t>I think this looks good as is – it’s an example of one such process</w:t>
      </w:r>
    </w:p>
  </w:comment>
  <w:comment w:id="470" w:author="Tom Booker" w:date="2021-06-06T11:11:00Z" w:initials="TB">
    <w:p w14:paraId="10CC34A5" w14:textId="77777777" w:rsidR="00A14BFE" w:rsidRDefault="00A14BFE" w:rsidP="00A14BFE">
      <w:pPr>
        <w:pStyle w:val="CommentText"/>
      </w:pPr>
      <w:r>
        <w:rPr>
          <w:rStyle w:val="CommentReference"/>
        </w:rPr>
        <w:annotationRef/>
      </w:r>
      <w:r>
        <w:t xml:space="preserve">Here’s an attempt at the window size paragraph. I’m not crazy about it, so please feel free to hack away at it. </w:t>
      </w:r>
    </w:p>
    <w:p w14:paraId="050C5491" w14:textId="77777777" w:rsidR="00A14BFE" w:rsidRDefault="00A14BFE" w:rsidP="00A14BFE">
      <w:pPr>
        <w:pStyle w:val="CommentText"/>
      </w:pPr>
    </w:p>
    <w:p w14:paraId="4515021C" w14:textId="77777777" w:rsidR="00A14BFE" w:rsidRDefault="00A14BFE" w:rsidP="00A14BFE">
      <w:pPr>
        <w:pStyle w:val="CommentText"/>
      </w:pPr>
      <w:r>
        <w:t>I feel strongly that we should submit what we have soon  but prepare for the possibility of a reviewer asking for the future direction I mention.</w:t>
      </w:r>
    </w:p>
  </w:comment>
  <w:comment w:id="474" w:author="Microsoft Office User" w:date="2021-05-11T11:16:00Z" w:initials="MOU">
    <w:p w14:paraId="3AAA821C" w14:textId="77777777" w:rsidR="0091364C" w:rsidRDefault="0091364C" w:rsidP="00A5623F">
      <w:pPr>
        <w:pStyle w:val="CommentText"/>
      </w:pPr>
      <w:r>
        <w:rPr>
          <w:rStyle w:val="CommentReference"/>
        </w:rPr>
        <w:annotationRef/>
      </w:r>
      <w:r>
        <w:t>Although actually it’s more limited in this respect than the top candidate, which can be applied to anything continuously distributed (p-values, FST, etc.)</w:t>
      </w:r>
    </w:p>
    <w:p w14:paraId="6808F0F3" w14:textId="77777777" w:rsidR="0091364C" w:rsidRDefault="0091364C" w:rsidP="00A5623F">
      <w:pPr>
        <w:pStyle w:val="CommentText"/>
      </w:pPr>
    </w:p>
    <w:p w14:paraId="26DB47C8" w14:textId="588E9AF4" w:rsidR="0091364C" w:rsidRDefault="0091364C" w:rsidP="00A5623F">
      <w:pPr>
        <w:pStyle w:val="CommentText"/>
      </w:pPr>
      <w:r>
        <w:t>I feel like a different slant on the topic sentence would be better—what is the point of this paragraph? What is it trying to tell us? It feels like a bit of a grab-bag of thoughts that needs some more organization.</w:t>
      </w:r>
    </w:p>
  </w:comment>
  <w:comment w:id="475" w:author="Tom Booker" w:date="2021-05-14T11:52:00Z" w:initials="TB">
    <w:p w14:paraId="52307863" w14:textId="3053470A" w:rsidR="0091364C" w:rsidRDefault="0091364C">
      <w:pPr>
        <w:pStyle w:val="CommentText"/>
      </w:pPr>
      <w:r>
        <w:rPr>
          <w:rStyle w:val="CommentReference"/>
        </w:rPr>
        <w:annotationRef/>
      </w:r>
      <w:r>
        <w:t xml:space="preserve">I dunno. You could do the WZA on Fst – that’s more or less Weir and Cockerham though I guess. I wonder if there are cases where the top-candidate method applied to Fst would be different from W&amp;C. </w:t>
      </w:r>
      <w:r>
        <w:br/>
      </w:r>
    </w:p>
    <w:p w14:paraId="4B6E73E7" w14:textId="77777777" w:rsidR="0091364C" w:rsidRDefault="0091364C">
      <w:pPr>
        <w:pStyle w:val="CommentText"/>
      </w:pPr>
      <w:r>
        <w:t xml:space="preserve">I can’t think of any single-SNP genome-scan test that is not, on some level, making a claim about the pattern of coalescent history. </w:t>
      </w:r>
    </w:p>
    <w:p w14:paraId="19BF9DFF" w14:textId="77777777" w:rsidR="0091364C" w:rsidRDefault="0091364C">
      <w:pPr>
        <w:pStyle w:val="CommentText"/>
      </w:pPr>
    </w:p>
    <w:p w14:paraId="348AC652" w14:textId="0C304C7F" w:rsidR="0091364C" w:rsidRDefault="0091364C">
      <w:pPr>
        <w:pStyle w:val="CommentText"/>
      </w:pPr>
      <w:r>
        <w:t>I guess overall what I’m trying to say here is that there should be a general move toward thinking about the underlying tree when performing these test (maybe that’s what people do already and I’m just slow!). Given how powerful the new tree-inference methods are that’s a real possibility for the field. Anyway, I’ll rekerjigger this paragraph.</w:t>
      </w:r>
    </w:p>
  </w:comment>
  <w:comment w:id="476" w:author="Tom Booker" w:date="2021-05-21T12:16:00Z" w:initials="TB">
    <w:p w14:paraId="2B7B4AF0" w14:textId="5582A718" w:rsidR="0091364C" w:rsidRDefault="0091364C">
      <w:pPr>
        <w:pStyle w:val="CommentText"/>
      </w:pPr>
      <w:r>
        <w:rPr>
          <w:rStyle w:val="CommentReference"/>
        </w:rPr>
        <w:annotationRef/>
      </w:r>
      <w:r>
        <w:t>I left this crossed out bit here because I deleted the text and incorporated it into the WZA section, but wanted to keep the discussion.</w:t>
      </w:r>
    </w:p>
  </w:comment>
  <w:comment w:id="560" w:author="Samuel Yeaman" w:date="2021-06-02T12:00:00Z" w:initials="SY">
    <w:p w14:paraId="2EE28CAD" w14:textId="77777777" w:rsidR="0091364C" w:rsidRDefault="0091364C" w:rsidP="009601A7">
      <w:pPr>
        <w:pStyle w:val="CommentText"/>
      </w:pPr>
      <w:r>
        <w:rPr>
          <w:rStyle w:val="CommentReference"/>
        </w:rPr>
        <w:annotationRef/>
      </w:r>
      <w:r>
        <w:t>I took a crack at this – feel free to re-write!</w:t>
      </w:r>
    </w:p>
    <w:p w14:paraId="443B9F51" w14:textId="77777777" w:rsidR="0091364C" w:rsidRDefault="0091364C" w:rsidP="009601A7">
      <w:pPr>
        <w:pStyle w:val="CommentText"/>
      </w:pPr>
    </w:p>
    <w:p w14:paraId="3E5BB16E" w14:textId="77777777" w:rsidR="0091364C" w:rsidRDefault="0091364C" w:rsidP="009601A7">
      <w:pPr>
        <w:pStyle w:val="CommentText"/>
      </w:pPr>
      <w:r>
        <w:t>As mentioned in my email – I’m not actually sure if convering to empirical p is better? Do we show this anywhere? I stopped writing here because I’m not actually sure I agree with what I was writing!</w:t>
      </w:r>
    </w:p>
  </w:comment>
  <w:comment w:id="561" w:author="Tom Booker" w:date="2021-06-04T10:51:00Z" w:initials="TB">
    <w:p w14:paraId="5EB29BFB" w14:textId="5F50A852" w:rsidR="0091364C" w:rsidRDefault="0091364C" w:rsidP="009601A7">
      <w:pPr>
        <w:pStyle w:val="CommentText"/>
      </w:pPr>
      <w:r>
        <w:rPr>
          <w:rStyle w:val="CommentReference"/>
        </w:rPr>
        <w:annotationRef/>
      </w:r>
      <w:r>
        <w:t xml:space="preserve">No we didn’t show this anywhere. The parametric p is where we started, but I abandoned that line of thinking after we adopted the empirical p-value approach. The empirical p way is more powerful and better behaved. I’ve added two additional figures to illustrate this. </w:t>
      </w:r>
    </w:p>
  </w:comment>
  <w:comment w:id="566" w:author="Michael Whitlock" w:date="2021-05-12T12:05:00Z" w:initials="MCW">
    <w:p w14:paraId="22209950" w14:textId="77777777" w:rsidR="0091364C" w:rsidRDefault="0091364C" w:rsidP="004736F7">
      <w:pPr>
        <w:pStyle w:val="CommentText"/>
      </w:pPr>
      <w:r>
        <w:rPr>
          <w:rStyle w:val="CommentReference"/>
        </w:rPr>
        <w:annotationRef/>
      </w:r>
      <w:r>
        <w:t xml:space="preserve">Unpack this for the reader </w:t>
      </w:r>
    </w:p>
  </w:comment>
  <w:comment w:id="567" w:author="Tom Booker" w:date="2021-05-14T11:47:00Z" w:initials="TB">
    <w:p w14:paraId="57A65679" w14:textId="77777777" w:rsidR="0091364C" w:rsidRDefault="0091364C" w:rsidP="004736F7">
      <w:pPr>
        <w:pStyle w:val="CommentText"/>
      </w:pPr>
      <w:r>
        <w:rPr>
          <w:rStyle w:val="CommentReference"/>
        </w:rPr>
        <w:annotationRef/>
      </w:r>
      <w:r>
        <w:t>This is expanded on in the WZA description section</w:t>
      </w:r>
    </w:p>
  </w:comment>
  <w:comment w:id="568" w:author="Tom Booker" w:date="2021-05-21T12:17:00Z" w:initials="TB">
    <w:p w14:paraId="23503394" w14:textId="77777777" w:rsidR="0091364C" w:rsidRDefault="0091364C" w:rsidP="004736F7">
      <w:pPr>
        <w:pStyle w:val="CommentText"/>
      </w:pPr>
      <w:r>
        <w:rPr>
          <w:rStyle w:val="CommentReference"/>
        </w:rPr>
        <w:annotationRef/>
      </w:r>
      <w:r>
        <w:t xml:space="preserve">We talked a while ago about how one of you could draft a little something to cover this point. Every time I try I write something verbose and clunky. </w:t>
      </w:r>
    </w:p>
  </w:comment>
  <w:comment w:id="569" w:author="Tom Booker" w:date="2021-06-04T11:37:00Z" w:initials="TB">
    <w:p w14:paraId="2D0DF0FE" w14:textId="0160AA3E" w:rsidR="0091364C" w:rsidRDefault="0091364C">
      <w:pPr>
        <w:pStyle w:val="CommentText"/>
      </w:pPr>
      <w:r>
        <w:rPr>
          <w:rStyle w:val="CommentReference"/>
        </w:rPr>
        <w:annotationRef/>
      </w:r>
      <w:r>
        <w:t>I am actually pretty skeptical that this can be done.  Also, it may be perceived as a dig at the BayPass/BayEnv approach, which I don’t want to do.</w:t>
      </w:r>
    </w:p>
  </w:comment>
  <w:comment w:id="582" w:author="Samuel Yeaman" w:date="2021-06-02T12:00:00Z" w:initials="SY">
    <w:p w14:paraId="3DEDD966" w14:textId="77777777" w:rsidR="0091364C" w:rsidRDefault="0091364C" w:rsidP="0017594D">
      <w:pPr>
        <w:pStyle w:val="CommentText"/>
      </w:pPr>
      <w:r>
        <w:rPr>
          <w:rStyle w:val="CommentReference"/>
        </w:rPr>
        <w:annotationRef/>
      </w:r>
      <w:r>
        <w:t>I took a crack at this – feel free to re-write!</w:t>
      </w:r>
    </w:p>
    <w:p w14:paraId="68BA047B" w14:textId="77777777" w:rsidR="0091364C" w:rsidRDefault="0091364C" w:rsidP="0017594D">
      <w:pPr>
        <w:pStyle w:val="CommentText"/>
      </w:pPr>
    </w:p>
    <w:p w14:paraId="434AC823" w14:textId="77777777" w:rsidR="0091364C" w:rsidRDefault="0091364C" w:rsidP="0017594D">
      <w:pPr>
        <w:pStyle w:val="CommentText"/>
      </w:pPr>
      <w:r>
        <w:t>As mentioned in my email – I’m not actually sure if convering to empirical p is better? Do we show this anywhere? I stopped writing here because I’m not actually sure I agree with what I was writing!</w:t>
      </w:r>
    </w:p>
  </w:comment>
  <w:comment w:id="583" w:author="Tom Booker" w:date="2021-06-04T10:51:00Z" w:initials="TB">
    <w:p w14:paraId="26ECBE4F" w14:textId="77777777" w:rsidR="0091364C" w:rsidRDefault="0091364C" w:rsidP="0017594D">
      <w:pPr>
        <w:pStyle w:val="CommentText"/>
      </w:pPr>
      <w:r>
        <w:rPr>
          <w:rStyle w:val="CommentReference"/>
        </w:rPr>
        <w:annotationRef/>
      </w:r>
      <w:r>
        <w:t xml:space="preserve">No we didn’t show this anywhere. This is what we had started with, but I abandoned that line of thinking after we adopted the empirical p-value approach. The empirical p way is more powerful and better behaved. I’ve added two additional figures to illustrate this. </w:t>
      </w:r>
    </w:p>
  </w:comment>
  <w:comment w:id="601" w:author="Samuel Yeaman" w:date="2021-06-02T12:00:00Z" w:initials="SY">
    <w:p w14:paraId="7CAEF8CA" w14:textId="77777777" w:rsidR="0091364C" w:rsidRDefault="0091364C">
      <w:pPr>
        <w:pStyle w:val="CommentText"/>
      </w:pPr>
      <w:r>
        <w:rPr>
          <w:rStyle w:val="CommentReference"/>
        </w:rPr>
        <w:annotationRef/>
      </w:r>
      <w:r>
        <w:t>I took a crack at this – feel free to re-write!</w:t>
      </w:r>
    </w:p>
    <w:p w14:paraId="554ADD8E" w14:textId="77777777" w:rsidR="0091364C" w:rsidRDefault="0091364C">
      <w:pPr>
        <w:pStyle w:val="CommentText"/>
      </w:pPr>
    </w:p>
    <w:p w14:paraId="7B1BC5D3" w14:textId="592B533C" w:rsidR="0091364C" w:rsidRDefault="0091364C">
      <w:pPr>
        <w:pStyle w:val="CommentText"/>
      </w:pPr>
      <w:r>
        <w:t>As mentioned in my email – I’m not actually sure if convering to empirical p is better? Do we show this anywhere? I stopped writing here because I’m not actually sure I agree with what I was writing!</w:t>
      </w:r>
    </w:p>
  </w:comment>
  <w:comment w:id="602" w:author="Tom Booker" w:date="2021-06-04T10:51:00Z" w:initials="TB">
    <w:p w14:paraId="65BBC2CA" w14:textId="202D58A3" w:rsidR="0091364C" w:rsidRDefault="0091364C">
      <w:pPr>
        <w:pStyle w:val="CommentText"/>
      </w:pPr>
      <w:r>
        <w:rPr>
          <w:rStyle w:val="CommentReference"/>
        </w:rPr>
        <w:annotationRef/>
      </w:r>
      <w:r>
        <w:t xml:space="preserve">No we didn’t show this anywhere. This is what we had started with, but I abandoned that line of thinking after we adopted the empirical p-value approach. The empirical p way is more powerful and better behaved. I’ve added two additional figures to illustrate this. </w:t>
      </w:r>
    </w:p>
  </w:comment>
  <w:comment w:id="612" w:author="Michael Whitlock" w:date="2021-05-12T12:05:00Z" w:initials="MCW">
    <w:p w14:paraId="641C24AB" w14:textId="6BB71EE3" w:rsidR="0091364C" w:rsidRDefault="0091364C">
      <w:pPr>
        <w:pStyle w:val="CommentText"/>
      </w:pPr>
      <w:r>
        <w:rPr>
          <w:rStyle w:val="CommentReference"/>
        </w:rPr>
        <w:annotationRef/>
      </w:r>
      <w:r>
        <w:t xml:space="preserve">Unpack this for the reader </w:t>
      </w:r>
    </w:p>
  </w:comment>
  <w:comment w:id="613" w:author="Tom Booker" w:date="2021-05-14T11:47:00Z" w:initials="TB">
    <w:p w14:paraId="60A8166C" w14:textId="7D87A281" w:rsidR="0091364C" w:rsidRDefault="0091364C">
      <w:pPr>
        <w:pStyle w:val="CommentText"/>
      </w:pPr>
      <w:r>
        <w:rPr>
          <w:rStyle w:val="CommentReference"/>
        </w:rPr>
        <w:annotationRef/>
      </w:r>
      <w:r>
        <w:t>This is expanded on in the WZA description section</w:t>
      </w:r>
    </w:p>
  </w:comment>
  <w:comment w:id="614" w:author="Tom Booker" w:date="2021-05-21T12:17:00Z" w:initials="TB">
    <w:p w14:paraId="2332ECA6" w14:textId="6BB90E15" w:rsidR="0091364C" w:rsidRDefault="0091364C">
      <w:pPr>
        <w:pStyle w:val="CommentText"/>
      </w:pPr>
      <w:r>
        <w:rPr>
          <w:rStyle w:val="CommentReference"/>
        </w:rPr>
        <w:annotationRef/>
      </w:r>
      <w:r>
        <w:t xml:space="preserve">We talked a while ago about how one of you could draft a little something to cover this point. Every time I try I write something verbose and clunky. </w:t>
      </w:r>
    </w:p>
  </w:comment>
  <w:comment w:id="615" w:author="Michael Whitlock" w:date="2021-05-30T19:15:00Z" w:initials="MCW">
    <w:p w14:paraId="51F2F057" w14:textId="06AFD1FE" w:rsidR="0091364C" w:rsidRDefault="0091364C">
      <w:pPr>
        <w:pStyle w:val="CommentText"/>
      </w:pPr>
      <w:r>
        <w:rPr>
          <w:rStyle w:val="CommentReference"/>
        </w:rPr>
        <w:annotationRef/>
      </w:r>
      <w:r>
        <w:t>I think this might be dropped – it is speculative and not directly connected to the method we develop here.</w:t>
      </w:r>
    </w:p>
  </w:comment>
  <w:comment w:id="616" w:author="Tom Booker" w:date="2021-06-01T13:53:00Z" w:initials="TB">
    <w:p w14:paraId="7CE1FBF8" w14:textId="4F6635C4" w:rsidR="0091364C" w:rsidRDefault="0091364C">
      <w:pPr>
        <w:pStyle w:val="CommentText"/>
      </w:pPr>
      <w:r>
        <w:rPr>
          <w:rStyle w:val="CommentReference"/>
        </w:rPr>
        <w:annotationRef/>
      </w:r>
      <w:r>
        <w:t xml:space="preserve"> One of the things we are advocating with the WZA is that people should try and build tree-thinking into their GEAs. So I</w:t>
      </w:r>
      <w:r w:rsidRPr="00B00B5E">
        <w:t xml:space="preserve"> </w:t>
      </w:r>
      <w:r>
        <w:t>disagree here – I like a little bit of speculation and future directions in a Discussion.</w:t>
      </w:r>
    </w:p>
  </w:comment>
  <w:comment w:id="617" w:author="Samuel Yeaman" w:date="2021-06-02T11:43:00Z" w:initials="SY">
    <w:p w14:paraId="46A2B238" w14:textId="0E6CF5CC" w:rsidR="0091364C" w:rsidRDefault="0091364C">
      <w:pPr>
        <w:pStyle w:val="CommentText"/>
      </w:pPr>
      <w:r>
        <w:rPr>
          <w:rStyle w:val="CommentReference"/>
        </w:rPr>
        <w:annotationRef/>
      </w:r>
      <w:r>
        <w:t>I think it’s good to connect to where the field may be going – I’d suggest keeping it</w:t>
      </w:r>
    </w:p>
  </w:comment>
  <w:comment w:id="623" w:author="Samuel Yeaman" w:date="2021-06-02T11:44:00Z" w:initials="SY">
    <w:p w14:paraId="6C7157B8" w14:textId="0417E874" w:rsidR="0091364C" w:rsidRDefault="0091364C">
      <w:pPr>
        <w:pStyle w:val="CommentText"/>
      </w:pPr>
      <w:r>
        <w:rPr>
          <w:rStyle w:val="CommentReference"/>
        </w:rPr>
        <w:annotationRef/>
      </w:r>
      <w:r>
        <w:t>I’m not sure what this means exactly – how does this differ from upper percentiles? Or do you mean a threshold based on some assumed demographic model? Cause I really don’t like that approach.</w:t>
      </w:r>
    </w:p>
  </w:comment>
  <w:comment w:id="624" w:author="Tom Booker" w:date="2021-06-03T14:28:00Z" w:initials="TB">
    <w:p w14:paraId="5C59F3AA" w14:textId="77777777" w:rsidR="0091364C" w:rsidRDefault="0091364C">
      <w:pPr>
        <w:pStyle w:val="CommentText"/>
      </w:pPr>
      <w:r>
        <w:rPr>
          <w:rStyle w:val="CommentReference"/>
        </w:rPr>
        <w:annotationRef/>
      </w:r>
      <w:r>
        <w:t xml:space="preserve">What I’m trying to get at is that looking at the top 5% is not great because there is always a top 5%. If you had a good null model (which we do not have) you could calculate a p-value and determine significance on that.  </w:t>
      </w:r>
    </w:p>
    <w:p w14:paraId="2F6EA357" w14:textId="735BEA53" w:rsidR="0091364C" w:rsidRDefault="0091364C" w:rsidP="00282A8B">
      <w:pPr>
        <w:pStyle w:val="CommentText"/>
      </w:pPr>
      <w:r>
        <w:t xml:space="preserve">In the paragraph above we say that it would be good to have a model that gave a parametric </w:t>
      </w:r>
      <w:r>
        <w:rPr>
          <w:i/>
          <w:iCs/>
        </w:rPr>
        <w:t>p-</w:t>
      </w:r>
      <w:r>
        <w:t>value that controlled for population structure. If you had such a p-value you could use crazy deviations from the null to determine significance</w:t>
      </w:r>
    </w:p>
    <w:p w14:paraId="36FB2D30" w14:textId="554E6E9F" w:rsidR="0091364C" w:rsidRDefault="0091364C">
      <w:pPr>
        <w:pStyle w:val="CommentText"/>
      </w:pPr>
    </w:p>
  </w:comment>
  <w:comment w:id="625" w:author="Microsoft Office User" w:date="2021-05-11T11:21:00Z" w:initials="MOU">
    <w:p w14:paraId="34262020" w14:textId="77777777" w:rsidR="0091364C" w:rsidRDefault="0091364C" w:rsidP="00A5623F">
      <w:pPr>
        <w:pStyle w:val="CommentText"/>
      </w:pPr>
      <w:r>
        <w:rPr>
          <w:rStyle w:val="CommentReference"/>
        </w:rPr>
        <w:annotationRef/>
      </w:r>
      <w:r>
        <w:t>This all seems like a tangent to the main point:</w:t>
      </w:r>
    </w:p>
    <w:p w14:paraId="03811B57" w14:textId="77777777" w:rsidR="0091364C" w:rsidRDefault="0091364C" w:rsidP="00A5623F">
      <w:pPr>
        <w:pStyle w:val="CommentText"/>
      </w:pPr>
    </w:p>
    <w:p w14:paraId="632A0AB2" w14:textId="44913529" w:rsidR="0091364C" w:rsidRDefault="0091364C" w:rsidP="00A5623F">
      <w:pPr>
        <w:pStyle w:val="CommentText"/>
      </w:pPr>
      <w:r>
        <w:t>When structure correction is conducted in datasets where population structure covaries with the environment driving selection, the power to detect true positives is reduced – we don’t actually prove that this is what’s happening, but it should be discussed as the most plausible explanation</w:t>
      </w:r>
    </w:p>
  </w:comment>
  <w:comment w:id="626" w:author="Tom Booker" w:date="2021-05-21T12:01:00Z" w:initials="TB">
    <w:p w14:paraId="0D48B812" w14:textId="4FFBBF19" w:rsidR="0091364C" w:rsidRDefault="0091364C">
      <w:pPr>
        <w:pStyle w:val="CommentText"/>
      </w:pPr>
      <w:r>
        <w:rPr>
          <w:rStyle w:val="CommentReference"/>
        </w:rPr>
        <w:annotationRef/>
      </w:r>
      <w:r>
        <w:t>Yeah, I suppose it’s a tangent to the point about power, but I think it’s important to emphasize that the way someone else might analyse the data</w:t>
      </w:r>
    </w:p>
  </w:comment>
  <w:comment w:id="627" w:author="Samuel Yeaman" w:date="2021-06-02T12:07:00Z" w:initials="SY">
    <w:p w14:paraId="169287AD" w14:textId="243F9338" w:rsidR="0091364C" w:rsidRDefault="0091364C">
      <w:pPr>
        <w:pStyle w:val="CommentText"/>
      </w:pPr>
      <w:r>
        <w:rPr>
          <w:rStyle w:val="CommentReference"/>
        </w:rPr>
        <w:annotationRef/>
      </w:r>
      <w:r>
        <w:t>I’ve added something above that does this now but needs finishing off</w:t>
      </w:r>
    </w:p>
  </w:comment>
  <w:comment w:id="628" w:author="Tom Booker" w:date="2021-06-04T11:31:00Z" w:initials="TB">
    <w:p w14:paraId="42217019" w14:textId="3E00941F" w:rsidR="0091364C" w:rsidRDefault="0091364C">
      <w:pPr>
        <w:pStyle w:val="CommentText"/>
      </w:pPr>
      <w:r>
        <w:rPr>
          <w:rStyle w:val="CommentReference"/>
        </w:rPr>
        <w:annotationRef/>
      </w:r>
      <w:r>
        <w:t xml:space="preserve">I strongly suspect that there is a  </w:t>
      </w:r>
    </w:p>
  </w:comment>
  <w:comment w:id="631" w:author="Michael Whitlock" w:date="2021-05-30T19:15:00Z" w:initials="MCW">
    <w:p w14:paraId="397D2FB9" w14:textId="77777777" w:rsidR="0091364C" w:rsidRDefault="0091364C" w:rsidP="008A42B7">
      <w:pPr>
        <w:pStyle w:val="CommentText"/>
      </w:pPr>
      <w:r>
        <w:rPr>
          <w:rStyle w:val="CommentReference"/>
        </w:rPr>
        <w:annotationRef/>
      </w:r>
      <w:r>
        <w:t>I think this might be dropped – it is speculative and not directly connected to the method we develop here.</w:t>
      </w:r>
    </w:p>
  </w:comment>
  <w:comment w:id="632" w:author="Tom Booker" w:date="2021-06-01T13:53:00Z" w:initials="TB">
    <w:p w14:paraId="129CA5C0" w14:textId="77777777" w:rsidR="0091364C" w:rsidRDefault="0091364C" w:rsidP="008A42B7">
      <w:pPr>
        <w:pStyle w:val="CommentText"/>
      </w:pPr>
      <w:r>
        <w:rPr>
          <w:rStyle w:val="CommentReference"/>
        </w:rPr>
        <w:annotationRef/>
      </w:r>
      <w:r>
        <w:t xml:space="preserve"> One of the things we are advocating with the WZA is that people should try and build tree-thinking into their GEAs. So I</w:t>
      </w:r>
      <w:r w:rsidRPr="00B00B5E">
        <w:t xml:space="preserve"> </w:t>
      </w:r>
      <w:r>
        <w:t>disagree here – I like a little bit of speculation and future directions in a Discussion.</w:t>
      </w:r>
    </w:p>
  </w:comment>
  <w:comment w:id="633" w:author="Samuel Yeaman" w:date="2021-06-02T11:43:00Z" w:initials="SY">
    <w:p w14:paraId="1E8F6C8D" w14:textId="77777777" w:rsidR="0091364C" w:rsidRDefault="0091364C" w:rsidP="008A42B7">
      <w:pPr>
        <w:pStyle w:val="CommentText"/>
      </w:pPr>
      <w:r>
        <w:rPr>
          <w:rStyle w:val="CommentReference"/>
        </w:rPr>
        <w:annotationRef/>
      </w:r>
      <w:r>
        <w:t>I think it’s good to connect to where the field may be going – I’d suggest keeping it</w:t>
      </w:r>
    </w:p>
  </w:comment>
  <w:comment w:id="634" w:author="Tom Booker" w:date="2021-06-04T11:42:00Z" w:initials="TB">
    <w:p w14:paraId="2685A88E" w14:textId="70A029DF" w:rsidR="0091364C" w:rsidRDefault="0091364C">
      <w:pPr>
        <w:pStyle w:val="CommentText"/>
      </w:pPr>
      <w:r>
        <w:rPr>
          <w:rStyle w:val="CommentReference"/>
        </w:rPr>
        <w:annotationRef/>
      </w:r>
    </w:p>
  </w:comment>
  <w:comment w:id="685" w:author="Michael Whitlock" w:date="2021-05-11T12:33:00Z" w:initials="MCW">
    <w:p w14:paraId="69B0DA27" w14:textId="7C768240" w:rsidR="0091364C" w:rsidRDefault="0091364C" w:rsidP="00A5623F">
      <w:pPr>
        <w:pStyle w:val="CommentText"/>
      </w:pPr>
      <w:r>
        <w:rPr>
          <w:rStyle w:val="CommentReference"/>
        </w:rPr>
        <w:annotationRef/>
      </w:r>
      <w:r>
        <w:t>I don’t understand this phrase – we don’t used the maximum difference at all</w:t>
      </w:r>
    </w:p>
  </w:comment>
  <w:comment w:id="686" w:author="Tom Booker" w:date="2021-05-17T15:34:00Z" w:initials="TB">
    <w:p w14:paraId="08A8BCF9" w14:textId="7B76C0D9" w:rsidR="0091364C" w:rsidRDefault="0091364C">
      <w:pPr>
        <w:pStyle w:val="CommentText"/>
      </w:pPr>
      <w:r>
        <w:rPr>
          <w:rStyle w:val="CommentReference"/>
        </w:rPr>
        <w:annotationRef/>
      </w:r>
      <w:r>
        <w:t>Yes we do. This is how we got to the selection parameters. The Hereford and Bontrager studies summarise a whole bunch of studies and show that local adaptation often gives rise to about 50% difference in fitness between localities. Motivated by that, I set the strength of directional or purifying selection such that the best possible genotype versus the worst possible genotype had an approximate 50% difference in fitness.</w:t>
      </w:r>
    </w:p>
  </w:comment>
  <w:comment w:id="688" w:author="Michael Whitlock" w:date="2021-05-30T13:46:00Z" w:initials="MCW">
    <w:p w14:paraId="5FDFB7CD" w14:textId="53933E9C" w:rsidR="0091364C" w:rsidRDefault="0091364C">
      <w:pPr>
        <w:pStyle w:val="CommentText"/>
      </w:pPr>
      <w:r>
        <w:rPr>
          <w:rStyle w:val="CommentReference"/>
        </w:rPr>
        <w:annotationRef/>
      </w:r>
      <w:r>
        <w:t>The x-axis labels are  inconsistent in use of case.</w:t>
      </w:r>
    </w:p>
  </w:comment>
  <w:comment w:id="689" w:author="Tom Booker" w:date="2021-06-01T13:57:00Z" w:initials="TB">
    <w:p w14:paraId="07C5F486" w14:textId="4969BE61" w:rsidR="0091364C" w:rsidRDefault="0091364C">
      <w:pPr>
        <w:pStyle w:val="CommentText"/>
      </w:pPr>
      <w:r>
        <w:rPr>
          <w:rStyle w:val="CommentReference"/>
        </w:rPr>
        <w:annotationRef/>
      </w:r>
      <w:r>
        <w:t>Will fix</w:t>
      </w:r>
    </w:p>
  </w:comment>
  <w:comment w:id="690" w:author="Michael Whitlock" w:date="2021-05-30T13:45:00Z" w:initials="MCW">
    <w:p w14:paraId="4174CF33" w14:textId="2534A577" w:rsidR="0091364C" w:rsidRDefault="0091364C">
      <w:pPr>
        <w:pStyle w:val="CommentText"/>
      </w:pPr>
      <w:r>
        <w:rPr>
          <w:rStyle w:val="CommentReference"/>
        </w:rPr>
        <w:annotationRef/>
      </w:r>
      <w:r>
        <w:t>Missing number</w:t>
      </w:r>
    </w:p>
  </w:comment>
  <w:comment w:id="692" w:author="Michael Whitlock" w:date="2021-05-30T13:57:00Z" w:initials="MCW">
    <w:p w14:paraId="7B02F305" w14:textId="05AE348D" w:rsidR="0091364C" w:rsidRDefault="0091364C">
      <w:pPr>
        <w:pStyle w:val="CommentText"/>
      </w:pPr>
      <w:r>
        <w:rPr>
          <w:rStyle w:val="CommentReference"/>
        </w:rPr>
        <w:annotationRef/>
      </w:r>
      <w:r>
        <w:t>Say what the colors represnet</w:t>
      </w:r>
    </w:p>
  </w:comment>
  <w:comment w:id="693" w:author="Tom Booker" w:date="2021-06-01T14:01:00Z" w:initials="TB">
    <w:p w14:paraId="47067607" w14:textId="45E3DB06" w:rsidR="0091364C" w:rsidRDefault="0091364C">
      <w:pPr>
        <w:pStyle w:val="CommentText"/>
      </w:pPr>
      <w:r>
        <w:rPr>
          <w:rStyle w:val="CommentReference"/>
        </w:rPr>
        <w:annotationRef/>
      </w:r>
      <w:r>
        <w:t>They are to make the plot look pretty, they correspond to phenotype.</w:t>
      </w:r>
    </w:p>
  </w:comment>
  <w:comment w:id="694" w:author="Michael Whitlock" w:date="2021-05-30T13:58:00Z" w:initials="MCW">
    <w:p w14:paraId="30314BFE" w14:textId="23BD57EC" w:rsidR="0091364C" w:rsidRDefault="0091364C">
      <w:pPr>
        <w:pStyle w:val="CommentText"/>
      </w:pPr>
      <w:r>
        <w:rPr>
          <w:rStyle w:val="CommentReference"/>
        </w:rPr>
        <w:annotationRef/>
      </w:r>
      <w:r>
        <w:t>Say what the colors mean</w:t>
      </w:r>
    </w:p>
  </w:comment>
  <w:comment w:id="695" w:author="Tom Booker" w:date="2021-06-01T14:03:00Z" w:initials="TB">
    <w:p w14:paraId="2331BB92" w14:textId="1460B17C" w:rsidR="0091364C" w:rsidRDefault="0091364C">
      <w:pPr>
        <w:pStyle w:val="CommentText"/>
      </w:pPr>
      <w:r>
        <w:rPr>
          <w:rStyle w:val="CommentReference"/>
        </w:rPr>
        <w:annotationRef/>
      </w:r>
      <w:r>
        <w:t>done</w:t>
      </w:r>
    </w:p>
  </w:comment>
  <w:comment w:id="699" w:author="Samuel Yeaman" w:date="2021-06-02T12:09:00Z" w:initials="SY">
    <w:p w14:paraId="32EBBACD" w14:textId="16B1CCA6" w:rsidR="0091364C" w:rsidRDefault="0091364C">
      <w:pPr>
        <w:pStyle w:val="CommentText"/>
      </w:pPr>
      <w:r>
        <w:rPr>
          <w:rStyle w:val="CommentReference"/>
        </w:rPr>
        <w:annotationRef/>
      </w:r>
      <w:r>
        <w:t>It might be helpful to show another panel that gives the WZA-tau on the raw p-values, not empirical p.</w:t>
      </w:r>
    </w:p>
  </w:comment>
  <w:comment w:id="700" w:author="Tom Booker" w:date="2021-06-04T10:27:00Z" w:initials="TB">
    <w:p w14:paraId="20FC4BD7" w14:textId="11FA8C9E" w:rsidR="0091364C" w:rsidRDefault="0091364C">
      <w:pPr>
        <w:pStyle w:val="CommentText"/>
      </w:pPr>
      <w:r>
        <w:rPr>
          <w:rStyle w:val="CommentReference"/>
        </w:rPr>
        <w:annotationRef/>
      </w:r>
      <w:r>
        <w:t>Added</w:t>
      </w:r>
    </w:p>
  </w:comment>
  <w:comment w:id="703" w:author="Michael Whitlock" w:date="2021-05-30T13:59:00Z" w:initials="MCW">
    <w:p w14:paraId="17B7CD7D" w14:textId="03A78835" w:rsidR="0091364C" w:rsidRDefault="0091364C">
      <w:pPr>
        <w:pStyle w:val="CommentText"/>
      </w:pPr>
      <w:r>
        <w:rPr>
          <w:rStyle w:val="CommentReference"/>
        </w:rPr>
        <w:annotationRef/>
      </w:r>
      <w:r>
        <w:t>Be more specifc about meaning of Cov</w:t>
      </w:r>
    </w:p>
  </w:comment>
  <w:comment w:id="704" w:author="Tom Booker" w:date="2021-06-01T14:04:00Z" w:initials="TB">
    <w:p w14:paraId="4DA7B609" w14:textId="60662185" w:rsidR="0091364C" w:rsidRDefault="0091364C">
      <w:pPr>
        <w:pStyle w:val="CommentText"/>
      </w:pPr>
      <w:r>
        <w:rPr>
          <w:rStyle w:val="CommentReference"/>
        </w:rPr>
        <w:annotationRef/>
      </w:r>
      <w:r>
        <w:t>I’ll return to this once we’ve finalized the section describing the quantity itself!</w:t>
      </w:r>
    </w:p>
  </w:comment>
  <w:comment w:id="706" w:author="Michael Whitlock" w:date="2021-05-30T13:59:00Z" w:initials="MCW">
    <w:p w14:paraId="1DB2460F" w14:textId="6B62BEC2" w:rsidR="0091364C" w:rsidRDefault="0091364C">
      <w:pPr>
        <w:pStyle w:val="CommentText"/>
      </w:pPr>
      <w:r>
        <w:rPr>
          <w:rStyle w:val="CommentReference"/>
        </w:rPr>
        <w:annotationRef/>
      </w:r>
      <w:r>
        <w:t>Font size far too small in all cases</w:t>
      </w:r>
    </w:p>
  </w:comment>
  <w:comment w:id="707" w:author="Michael Whitlock" w:date="2021-05-30T14:24:00Z" w:initials="MCW">
    <w:p w14:paraId="7D7FB08F" w14:textId="09664F50" w:rsidR="0091364C" w:rsidRDefault="0091364C">
      <w:pPr>
        <w:pStyle w:val="CommentText"/>
      </w:pPr>
      <w:r>
        <w:rPr>
          <w:rStyle w:val="CommentReference"/>
        </w:rPr>
        <w:annotationRef/>
      </w:r>
    </w:p>
  </w:comment>
  <w:comment w:id="708" w:author="Tom Booker" w:date="2021-06-01T14:05:00Z" w:initials="TB">
    <w:p w14:paraId="6D1A0384" w14:textId="10569347" w:rsidR="0091364C" w:rsidRDefault="0091364C">
      <w:pPr>
        <w:pStyle w:val="CommentText"/>
      </w:pPr>
      <w:r>
        <w:rPr>
          <w:rStyle w:val="CommentReference"/>
        </w:rPr>
        <w:annotationRef/>
      </w:r>
      <w:r>
        <w:t xml:space="preserve">I’ll make the text larger on these. </w:t>
      </w:r>
    </w:p>
  </w:comment>
  <w:comment w:id="710" w:author="Michael Whitlock" w:date="2021-05-30T14:24:00Z" w:initials="MCW">
    <w:p w14:paraId="075F9212" w14:textId="116D4A04" w:rsidR="0091364C" w:rsidRDefault="0091364C">
      <w:pPr>
        <w:pStyle w:val="CommentText"/>
      </w:pPr>
      <w:r>
        <w:rPr>
          <w:rStyle w:val="CommentReference"/>
        </w:rPr>
        <w:annotationRef/>
      </w:r>
      <w:r>
        <w:t>Same comments as main text figure about legend order and x-axis label</w:t>
      </w:r>
    </w:p>
  </w:comment>
  <w:comment w:id="711" w:author="Tom Booker" w:date="2021-06-01T14:05:00Z" w:initials="TB">
    <w:p w14:paraId="1985D146" w14:textId="24C53417" w:rsidR="0091364C" w:rsidRDefault="0091364C">
      <w:pPr>
        <w:pStyle w:val="CommentText"/>
      </w:pPr>
      <w:r>
        <w:rPr>
          <w:rStyle w:val="CommentReference"/>
        </w:rPr>
        <w:annotationRef/>
      </w:r>
      <w:r>
        <w:t>I’ll use the same order as In the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666EB9" w15:done="0"/>
  <w15:commentEx w15:paraId="4A7296BE" w15:done="0"/>
  <w15:commentEx w15:paraId="513AD453" w15:paraIdParent="4A7296BE" w15:done="0"/>
  <w15:commentEx w15:paraId="23807590" w15:done="1"/>
  <w15:commentEx w15:paraId="00F6F996" w15:paraIdParent="23807590" w15:done="1"/>
  <w15:commentEx w15:paraId="49E50782" w15:paraIdParent="23807590" w15:done="1"/>
  <w15:commentEx w15:paraId="28E9E54E" w15:done="1"/>
  <w15:commentEx w15:paraId="53211538" w15:paraIdParent="28E9E54E" w15:done="1"/>
  <w15:commentEx w15:paraId="2D77E1F9" w15:paraIdParent="28E9E54E" w15:done="1"/>
  <w15:commentEx w15:paraId="55562615" w15:done="1"/>
  <w15:commentEx w15:paraId="79F36BE1" w15:paraIdParent="55562615" w15:done="1"/>
  <w15:commentEx w15:paraId="585A0F8A" w15:done="1"/>
  <w15:commentEx w15:paraId="54301E05" w15:paraIdParent="585A0F8A" w15:done="1"/>
  <w15:commentEx w15:paraId="715AB847" w15:done="1"/>
  <w15:commentEx w15:paraId="43D41CDD" w15:done="1"/>
  <w15:commentEx w15:paraId="5A3267C7" w15:paraIdParent="43D41CDD" w15:done="1"/>
  <w15:commentEx w15:paraId="2031619D" w15:paraIdParent="43D41CDD" w15:done="1"/>
  <w15:commentEx w15:paraId="159B4833" w15:paraIdParent="43D41CDD" w15:done="1"/>
  <w15:commentEx w15:paraId="6EAB995F" w15:done="1"/>
  <w15:commentEx w15:paraId="3032A1BA" w15:paraIdParent="6EAB995F" w15:done="1"/>
  <w15:commentEx w15:paraId="5D7631F5" w15:done="1"/>
  <w15:commentEx w15:paraId="4E1A4E80" w15:paraIdParent="5D7631F5" w15:done="1"/>
  <w15:commentEx w15:paraId="04B6FF25" w15:done="1"/>
  <w15:commentEx w15:paraId="4B051229" w15:done="1"/>
  <w15:commentEx w15:paraId="768DCF23" w15:paraIdParent="4B051229" w15:done="1"/>
  <w15:commentEx w15:paraId="704E488E" w15:done="1"/>
  <w15:commentEx w15:paraId="182A7B9F" w15:paraIdParent="704E488E" w15:done="1"/>
  <w15:commentEx w15:paraId="043E5092" w15:done="0"/>
  <w15:commentEx w15:paraId="2FE1A39C" w15:done="1"/>
  <w15:commentEx w15:paraId="38C314C1" w15:paraIdParent="2FE1A39C" w15:done="1"/>
  <w15:commentEx w15:paraId="67EE325D" w15:done="1"/>
  <w15:commentEx w15:paraId="037766C7" w15:paraIdParent="67EE325D" w15:done="1"/>
  <w15:commentEx w15:paraId="5CD3981C" w15:paraIdParent="67EE325D" w15:done="1"/>
  <w15:commentEx w15:paraId="684B3445" w15:paraIdParent="67EE325D" w15:done="1"/>
  <w15:commentEx w15:paraId="0B77546B" w15:paraIdParent="67EE325D" w15:done="1"/>
  <w15:commentEx w15:paraId="2674DDCC" w15:done="1"/>
  <w15:commentEx w15:paraId="30359E5F" w15:paraIdParent="2674DDCC" w15:done="1"/>
  <w15:commentEx w15:paraId="60B96183" w15:done="1"/>
  <w15:commentEx w15:paraId="5472C513" w15:paraIdParent="60B96183" w15:done="1"/>
  <w15:commentEx w15:paraId="42DED25B" w15:done="1"/>
  <w15:commentEx w15:paraId="446B2BFB" w15:paraIdParent="42DED25B" w15:done="1"/>
  <w15:commentEx w15:paraId="087BFD67" w15:done="1"/>
  <w15:commentEx w15:paraId="4926B4F7" w15:paraIdParent="087BFD67" w15:done="1"/>
  <w15:commentEx w15:paraId="46DCAA03" w15:done="1"/>
  <w15:commentEx w15:paraId="59A46CAD" w15:paraIdParent="46DCAA03" w15:done="1"/>
  <w15:commentEx w15:paraId="4601F27E" w15:done="1"/>
  <w15:commentEx w15:paraId="0A2C89D5" w15:paraIdParent="4601F27E" w15:done="1"/>
  <w15:commentEx w15:paraId="72BE1328" w15:paraIdParent="4601F27E" w15:done="1"/>
  <w15:commentEx w15:paraId="2C9DE3B7" w15:done="0"/>
  <w15:commentEx w15:paraId="2982CEC1" w15:done="0"/>
  <w15:commentEx w15:paraId="0EF82C38" w15:done="0"/>
  <w15:commentEx w15:paraId="35AED1B0" w15:done="1"/>
  <w15:commentEx w15:paraId="159FA718" w15:paraIdParent="35AED1B0" w15:done="1"/>
  <w15:commentEx w15:paraId="4E29047A" w15:done="0"/>
  <w15:commentEx w15:paraId="169DA8BF" w15:paraIdParent="4E29047A" w15:done="0"/>
  <w15:commentEx w15:paraId="1FA98F43" w15:done="0"/>
  <w15:commentEx w15:paraId="7D4DA27A" w15:paraIdParent="1FA98F43" w15:done="0"/>
  <w15:commentEx w15:paraId="3EB6F741" w15:done="0"/>
  <w15:commentEx w15:paraId="5A67B025" w15:paraIdParent="3EB6F741" w15:done="0"/>
  <w15:commentEx w15:paraId="5209491F" w15:done="0"/>
  <w15:commentEx w15:paraId="08D302E6" w15:paraIdParent="5209491F" w15:done="0"/>
  <w15:commentEx w15:paraId="31457E3A" w15:done="0"/>
  <w15:commentEx w15:paraId="6385A8D9" w15:paraIdParent="31457E3A" w15:done="0"/>
  <w15:commentEx w15:paraId="04367C25" w15:done="1"/>
  <w15:commentEx w15:paraId="394545BF" w15:paraIdParent="04367C25" w15:done="1"/>
  <w15:commentEx w15:paraId="61E9EA8C" w15:done="0"/>
  <w15:commentEx w15:paraId="1EECF662" w15:paraIdParent="61E9EA8C" w15:done="0"/>
  <w15:commentEx w15:paraId="779CBFA0" w15:done="1"/>
  <w15:commentEx w15:paraId="5B40F9A9" w15:paraIdParent="779CBFA0" w15:done="1"/>
  <w15:commentEx w15:paraId="71A15F48" w15:done="1"/>
  <w15:commentEx w15:paraId="027F761A" w15:done="1"/>
  <w15:commentEx w15:paraId="6EE2677C" w15:paraIdParent="027F761A" w15:done="1"/>
  <w15:commentEx w15:paraId="6F8FE0EF" w15:done="1"/>
  <w15:commentEx w15:paraId="3723E059" w15:paraIdParent="6F8FE0EF" w15:done="1"/>
  <w15:commentEx w15:paraId="0C7EB1D8" w15:done="0"/>
  <w15:commentEx w15:paraId="3F9F6E3A" w15:paraIdParent="0C7EB1D8" w15:done="0"/>
  <w15:commentEx w15:paraId="11D74F4E" w15:done="1"/>
  <w15:commentEx w15:paraId="661DAD42" w15:paraIdParent="11D74F4E" w15:done="1"/>
  <w15:commentEx w15:paraId="59E5CE47" w15:done="0"/>
  <w15:commentEx w15:paraId="1202B9B6" w15:paraIdParent="59E5CE47" w15:done="0"/>
  <w15:commentEx w15:paraId="51399F86" w15:done="0"/>
  <w15:commentEx w15:paraId="0777B770" w15:paraIdParent="51399F86" w15:done="1"/>
  <w15:commentEx w15:paraId="7462808C" w15:done="0"/>
  <w15:commentEx w15:paraId="01EA6F87" w15:paraIdParent="7462808C" w15:done="0"/>
  <w15:commentEx w15:paraId="327453A7" w15:done="0"/>
  <w15:commentEx w15:paraId="08ECC9ED" w15:paraIdParent="327453A7" w15:done="0"/>
  <w15:commentEx w15:paraId="65A79BCF" w15:paraIdParent="327453A7" w15:done="0"/>
  <w15:commentEx w15:paraId="52D13FEF" w15:done="0"/>
  <w15:commentEx w15:paraId="0DF7B68A" w15:done="1"/>
  <w15:commentEx w15:paraId="263C8184" w15:done="0"/>
  <w15:commentEx w15:paraId="31689E91" w15:paraIdParent="263C8184" w15:done="0"/>
  <w15:commentEx w15:paraId="4325AA39" w15:done="1"/>
  <w15:commentEx w15:paraId="58880C68" w15:paraIdParent="4325AA39" w15:done="1"/>
  <w15:commentEx w15:paraId="13CFC2B6" w15:done="1"/>
  <w15:commentEx w15:paraId="5A30FEDE" w15:paraIdParent="13CFC2B6" w15:done="1"/>
  <w15:commentEx w15:paraId="0CB09A70" w15:done="1"/>
  <w15:commentEx w15:paraId="1F1724D9" w15:done="1"/>
  <w15:commentEx w15:paraId="734F62E0" w15:paraIdParent="1F1724D9" w15:done="1"/>
  <w15:commentEx w15:paraId="3D115088" w15:paraIdParent="1F1724D9" w15:done="1"/>
  <w15:commentEx w15:paraId="4A0D347A" w15:done="1"/>
  <w15:commentEx w15:paraId="040D41C2" w15:done="1"/>
  <w15:commentEx w15:paraId="6E5E34F9" w15:paraIdParent="040D41C2" w15:done="1"/>
  <w15:commentEx w15:paraId="6CD9D133" w15:done="0"/>
  <w15:commentEx w15:paraId="2140B8D9" w15:paraIdParent="6CD9D133" w15:done="0"/>
  <w15:commentEx w15:paraId="74BEB770" w15:done="0"/>
  <w15:commentEx w15:paraId="2F848761" w15:paraIdParent="74BEB770" w15:done="0"/>
  <w15:commentEx w15:paraId="2B0166F8" w15:done="1"/>
  <w15:commentEx w15:paraId="1BEA4C98" w15:paraIdParent="2B0166F8" w15:done="1"/>
  <w15:commentEx w15:paraId="47C51215" w15:paraIdParent="2B0166F8" w15:done="1"/>
  <w15:commentEx w15:paraId="06006022" w15:done="1"/>
  <w15:commentEx w15:paraId="03BEC744" w15:paraIdParent="06006022" w15:done="1"/>
  <w15:commentEx w15:paraId="1A68EE5E" w15:done="0"/>
  <w15:commentEx w15:paraId="5E2D3587" w15:done="0"/>
  <w15:commentEx w15:paraId="09D3D71A" w15:done="1"/>
  <w15:commentEx w15:paraId="7FF3617A" w15:paraIdParent="09D3D71A" w15:done="1"/>
  <w15:commentEx w15:paraId="78F9D741" w15:done="1"/>
  <w15:commentEx w15:paraId="38106456" w15:done="1"/>
  <w15:commentEx w15:paraId="648BE030" w15:paraIdParent="38106456" w15:done="1"/>
  <w15:commentEx w15:paraId="1EF79893" w15:done="1"/>
  <w15:commentEx w15:paraId="3AA830E9" w15:paraIdParent="1EF79893" w15:done="1"/>
  <w15:commentEx w15:paraId="0B96C2B5" w15:done="1"/>
  <w15:commentEx w15:paraId="3320EED1" w15:paraIdParent="0B96C2B5" w15:done="1"/>
  <w15:commentEx w15:paraId="7E322E44" w15:done="0"/>
  <w15:commentEx w15:paraId="4AD909AE" w15:paraIdParent="7E322E44" w15:done="0"/>
  <w15:commentEx w15:paraId="30D32883" w15:done="1"/>
  <w15:commentEx w15:paraId="2FC5F352" w15:paraIdParent="30D32883" w15:done="1"/>
  <w15:commentEx w15:paraId="25C53AF8" w15:done="0"/>
  <w15:commentEx w15:paraId="0D7F8CCB" w15:paraIdParent="25C53AF8" w15:done="0"/>
  <w15:commentEx w15:paraId="2E2D8AEA" w15:paraIdParent="25C53AF8" w15:done="0"/>
  <w15:commentEx w15:paraId="2DAC613D" w15:done="0"/>
  <w15:commentEx w15:paraId="39C288FE" w15:paraIdParent="2DAC613D" w15:done="0"/>
  <w15:commentEx w15:paraId="26089AD1" w15:paraIdParent="2DAC613D" w15:done="0"/>
  <w15:commentEx w15:paraId="27DF1A49" w15:done="0"/>
  <w15:commentEx w15:paraId="13A65277" w15:paraIdParent="27DF1A49" w15:done="0"/>
  <w15:commentEx w15:paraId="13C57569" w15:paraIdParent="27DF1A49" w15:done="0"/>
  <w15:commentEx w15:paraId="4515021C" w15:done="0"/>
  <w15:commentEx w15:paraId="26DB47C8" w15:done="0"/>
  <w15:commentEx w15:paraId="348AC652" w15:paraIdParent="26DB47C8" w15:done="0"/>
  <w15:commentEx w15:paraId="2B7B4AF0" w15:paraIdParent="26DB47C8" w15:done="0"/>
  <w15:commentEx w15:paraId="3E5BB16E" w15:done="0"/>
  <w15:commentEx w15:paraId="5EB29BFB" w15:paraIdParent="3E5BB16E" w15:done="0"/>
  <w15:commentEx w15:paraId="22209950" w15:done="0"/>
  <w15:commentEx w15:paraId="57A65679" w15:paraIdParent="22209950" w15:done="0"/>
  <w15:commentEx w15:paraId="23503394" w15:paraIdParent="22209950" w15:done="0"/>
  <w15:commentEx w15:paraId="2D0DF0FE" w15:done="0"/>
  <w15:commentEx w15:paraId="434AC823" w15:done="0"/>
  <w15:commentEx w15:paraId="26ECBE4F" w15:paraIdParent="434AC823" w15:done="0"/>
  <w15:commentEx w15:paraId="7B1BC5D3" w15:done="0"/>
  <w15:commentEx w15:paraId="65BBC2CA" w15:paraIdParent="7B1BC5D3" w15:done="0"/>
  <w15:commentEx w15:paraId="641C24AB" w15:done="0"/>
  <w15:commentEx w15:paraId="60A8166C" w15:paraIdParent="641C24AB" w15:done="0"/>
  <w15:commentEx w15:paraId="2332ECA6" w15:paraIdParent="641C24AB" w15:done="0"/>
  <w15:commentEx w15:paraId="51F2F057" w15:done="0"/>
  <w15:commentEx w15:paraId="7CE1FBF8" w15:paraIdParent="51F2F057" w15:done="0"/>
  <w15:commentEx w15:paraId="46A2B238" w15:paraIdParent="51F2F057" w15:done="0"/>
  <w15:commentEx w15:paraId="6C7157B8" w15:done="0"/>
  <w15:commentEx w15:paraId="36FB2D30" w15:paraIdParent="6C7157B8" w15:done="0"/>
  <w15:commentEx w15:paraId="632A0AB2" w15:done="0"/>
  <w15:commentEx w15:paraId="0D48B812" w15:paraIdParent="632A0AB2" w15:done="0"/>
  <w15:commentEx w15:paraId="169287AD" w15:paraIdParent="632A0AB2" w15:done="0"/>
  <w15:commentEx w15:paraId="42217019" w15:paraIdParent="632A0AB2" w15:done="0"/>
  <w15:commentEx w15:paraId="397D2FB9" w15:done="0"/>
  <w15:commentEx w15:paraId="129CA5C0" w15:paraIdParent="397D2FB9" w15:done="0"/>
  <w15:commentEx w15:paraId="1E8F6C8D" w15:paraIdParent="397D2FB9" w15:done="0"/>
  <w15:commentEx w15:paraId="2685A88E" w15:paraIdParent="397D2FB9" w15:done="0"/>
  <w15:commentEx w15:paraId="69B0DA27" w15:done="0"/>
  <w15:commentEx w15:paraId="08A8BCF9" w15:paraIdParent="69B0DA27" w15:done="0"/>
  <w15:commentEx w15:paraId="5FDFB7CD" w15:done="0"/>
  <w15:commentEx w15:paraId="07C5F486" w15:paraIdParent="5FDFB7CD" w15:done="0"/>
  <w15:commentEx w15:paraId="4174CF33" w15:done="1"/>
  <w15:commentEx w15:paraId="7B02F305" w15:done="0"/>
  <w15:commentEx w15:paraId="47067607" w15:paraIdParent="7B02F305" w15:done="0"/>
  <w15:commentEx w15:paraId="30314BFE" w15:done="1"/>
  <w15:commentEx w15:paraId="2331BB92" w15:paraIdParent="30314BFE" w15:done="1"/>
  <w15:commentEx w15:paraId="32EBBACD" w15:done="1"/>
  <w15:commentEx w15:paraId="20FC4BD7" w15:paraIdParent="32EBBACD" w15:done="1"/>
  <w15:commentEx w15:paraId="17B7CD7D" w15:done="0"/>
  <w15:commentEx w15:paraId="4DA7B609" w15:paraIdParent="17B7CD7D" w15:done="0"/>
  <w15:commentEx w15:paraId="1DB2460F" w15:done="0"/>
  <w15:commentEx w15:paraId="7D7FB08F" w15:paraIdParent="1DB2460F" w15:done="0"/>
  <w15:commentEx w15:paraId="6D1A0384" w15:paraIdParent="1DB2460F" w15:done="0"/>
  <w15:commentEx w15:paraId="075F9212" w15:done="0"/>
  <w15:commentEx w15:paraId="1985D146" w15:paraIdParent="075F92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4C06C" w16cex:dateUtc="2021-06-04T22:08:00Z"/>
  <w16cex:commentExtensible w16cex:durableId="2461CD6C" w16cex:dateUtc="2021-06-02T15:27:00Z"/>
  <w16cex:commentExtensible w16cex:durableId="246315DA" w16cex:dateUtc="2021-06-03T15:46:00Z"/>
  <w16cex:commentExtensible w16cex:durableId="2443A5D1" w16cex:dateUtc="2021-05-10T18:30:00Z"/>
  <w16cex:commentExtensible w16cex:durableId="2448D2EB" w16cex:dateUtc="2021-05-14T17:43:00Z"/>
  <w16cex:commentExtensible w16cex:durableId="245B5CD8" w16cex:dateUtc="2021-05-28T19:13:00Z"/>
  <w16cex:commentExtensible w16cex:durableId="2443AA10" w16cex:dateUtc="2021-05-10T18:48:00Z"/>
  <w16cex:commentExtensible w16cex:durableId="2448D34A" w16cex:dateUtc="2021-05-14T17:45:00Z"/>
  <w16cex:commentExtensible w16cex:durableId="245B5D08" w16cex:dateUtc="2021-05-28T19:14:00Z"/>
  <w16cex:commentExtensible w16cex:durableId="2461CE7A" w16cex:dateUtc="2021-06-02T15:31:00Z"/>
  <w16cex:commentExtensible w16cex:durableId="2464BF38" w16cex:dateUtc="2021-06-04T22:03:00Z"/>
  <w16cex:commentExtensible w16cex:durableId="2444CD83" w16cex:dateUtc="2021-05-11T15:31:00Z"/>
  <w16cex:commentExtensible w16cex:durableId="2448D48B" w16cex:dateUtc="2021-05-14T17:50:00Z"/>
  <w16cex:commentExtensible w16cex:durableId="245B94C5" w16cex:dateUtc="2021-05-28T23:11:00Z"/>
  <w16cex:commentExtensible w16cex:durableId="2444CFA4" w16cex:dateUtc="2021-05-11T15:40:00Z"/>
  <w16cex:commentExtensible w16cex:durableId="2448D5CA" w16cex:dateUtc="2021-05-14T17:56:00Z"/>
  <w16cex:commentExtensible w16cex:durableId="245B9524" w16cex:dateUtc="2021-05-28T23:13:00Z"/>
  <w16cex:commentExtensible w16cex:durableId="2460B48A" w16cex:dateUtc="2021-06-01T20:28:00Z"/>
  <w16cex:commentExtensible w16cex:durableId="245B956C" w16cex:dateUtc="2021-05-28T23:14:00Z"/>
  <w16cex:commentExtensible w16cex:durableId="2460B49D" w16cex:dateUtc="2021-06-01T20:29:00Z"/>
  <w16cex:commentExtensible w16cex:durableId="2461D361" w16cex:dateUtc="2021-06-02T15:52:00Z"/>
  <w16cex:commentExtensible w16cex:durableId="2464BEA5" w16cex:dateUtc="2021-06-04T22:00:00Z"/>
  <w16cex:commentExtensible w16cex:durableId="2461D37C" w16cex:dateUtc="2021-06-02T15:53:00Z"/>
  <w16cex:commentExtensible w16cex:durableId="2461D4C5" w16cex:dateUtc="2021-06-02T15:58:00Z"/>
  <w16cex:commentExtensible w16cex:durableId="2464BE34" w16cex:dateUtc="2021-06-04T21:59:00Z"/>
  <w16cex:commentExtensible w16cex:durableId="245BAA9C" w16cex:dateUtc="2021-05-29T00:45:00Z"/>
  <w16cex:commentExtensible w16cex:durableId="2460B53F" w16cex:dateUtc="2021-06-01T20:31:00Z"/>
  <w16cex:commentExtensible w16cex:durableId="2461D462" w16cex:dateUtc="2021-06-02T15:56:00Z"/>
  <w16cex:commentExtensible w16cex:durableId="2461D44F" w16cex:dateUtc="2021-05-29T00:45:00Z"/>
  <w16cex:commentExtensible w16cex:durableId="2461D44E" w16cex:dateUtc="2021-06-01T20:31:00Z"/>
  <w16cex:commentExtensible w16cex:durableId="2444D135" w16cex:dateUtc="2021-05-11T15:47:00Z"/>
  <w16cex:commentExtensible w16cex:durableId="2450B0FF" w16cex:dateUtc="2021-05-20T16:57:00Z"/>
  <w16cex:commentExtensible w16cex:durableId="2458FBF9" w16cex:dateUtc="2021-05-26T23:55:00Z"/>
  <w16cex:commentExtensible w16cex:durableId="245BAB98" w16cex:dateUtc="2021-05-29T00:49:00Z"/>
  <w16cex:commentExtensible w16cex:durableId="2461D658" w16cex:dateUtc="2021-06-02T16:05:00Z"/>
  <w16cex:commentExtensible w16cex:durableId="2461D681" w16cex:dateUtc="2021-06-02T16:05:00Z"/>
  <w16cex:commentExtensible w16cex:durableId="2464BE08" w16cex:dateUtc="2021-06-04T21:58:00Z"/>
  <w16cex:commentExtensible w16cex:durableId="2464BE05" w16cex:dateUtc="2021-06-02T15:56:00Z"/>
  <w16cex:commentExtensible w16cex:durableId="2464BE1E" w16cex:dateUtc="2021-06-04T21:58:00Z"/>
  <w16cex:commentExtensible w16cex:durableId="2464BE04" w16cex:dateUtc="2021-05-29T00:45:00Z"/>
  <w16cex:commentExtensible w16cex:durableId="2464BE03" w16cex:dateUtc="2021-06-01T20:31:00Z"/>
  <w16cex:commentExtensible w16cex:durableId="2461D834" w16cex:dateUtc="2021-06-02T16:13:00Z"/>
  <w16cex:commentExtensible w16cex:durableId="2464BD8D" w16cex:dateUtc="2021-06-04T21:56:00Z"/>
  <w16cex:commentExtensible w16cex:durableId="2461D87B" w16cex:dateUtc="2021-06-02T16:14:00Z"/>
  <w16cex:commentExtensible w16cex:durableId="2464BD87" w16cex:dateUtc="2021-06-04T21:56:00Z"/>
  <w16cex:commentExtensible w16cex:durableId="2444F734" w16cex:dateUtc="2021-05-11T19:29:00Z"/>
  <w16cex:commentExtensible w16cex:durableId="24481929" w16cex:dateUtc="2021-05-14T04:31:00Z"/>
  <w16cex:commentExtensible w16cex:durableId="245D1357" w16cex:dateUtc="2021-05-30T02:24:00Z"/>
  <w16cex:commentExtensible w16cex:durableId="2464BCEC" w16cex:dateUtc="2021-06-04T21:53:00Z"/>
  <w16cex:commentExtensible w16cex:durableId="2461DA60" w16cex:dateUtc="2021-06-02T16:22:00Z"/>
  <w16cex:commentExtensible w16cex:durableId="2461DA69" w16cex:dateUtc="2021-06-02T16:22:00Z"/>
  <w16cex:commentExtensible w16cex:durableId="2461DA36" w16cex:dateUtc="2021-06-02T16:21:00Z"/>
  <w16cex:commentExtensible w16cex:durableId="2464BC3D" w16cex:dateUtc="2021-06-04T21:50:00Z"/>
  <w16cex:commentExtensible w16cex:durableId="2464D299" w16cex:dateUtc="2021-06-02T16:27:00Z"/>
  <w16cex:commentExtensible w16cex:durableId="2464D298" w16cex:dateUtc="2021-06-04T23:10:00Z"/>
  <w16cex:commentExtensible w16cex:durableId="2461DAA1" w16cex:dateUtc="2021-06-02T16:23:00Z"/>
  <w16cex:commentExtensible w16cex:durableId="2464BCCB" w16cex:dateUtc="2021-06-04T21:52:00Z"/>
  <w16cex:commentExtensible w16cex:durableId="2461DB90" w16cex:dateUtc="2021-06-02T16:27:00Z"/>
  <w16cex:commentExtensible w16cex:durableId="2464CF10" w16cex:dateUtc="2021-06-04T23:10:00Z"/>
  <w16cex:commentExtensible w16cex:durableId="2461DC68" w16cex:dateUtc="2021-06-02T16:31:00Z"/>
  <w16cex:commentExtensible w16cex:durableId="2464BBD2" w16cex:dateUtc="2021-06-04T21:48:00Z"/>
  <w16cex:commentExtensible w16cex:durableId="245D3031" w16cex:dateUtc="2021-05-30T04:27:00Z"/>
  <w16cex:commentExtensible w16cex:durableId="2460B622" w16cex:dateUtc="2021-06-01T20:35:00Z"/>
  <w16cex:commentExtensible w16cex:durableId="2444F5BA" w16cex:dateUtc="2021-05-11T19:23:00Z"/>
  <w16cex:commentExtensible w16cex:durableId="24481AFD" w16cex:dateUtc="2021-05-14T04:39:00Z"/>
  <w16cex:commentExtensible w16cex:durableId="2461E014" w16cex:dateUtc="2021-06-02T16:46:00Z"/>
  <w16cex:commentExtensible w16cex:durableId="2464BB46" w16cex:dateUtc="2021-06-04T21:46:00Z"/>
  <w16cex:commentExtensible w16cex:durableId="2450B55B" w16cex:dateUtc="2021-05-20T17:15:00Z"/>
  <w16cex:commentExtensible w16cex:durableId="2460B6C7" w16cex:dateUtc="2021-06-01T20:38:00Z"/>
  <w16cex:commentExtensible w16cex:durableId="2444D767" w16cex:dateUtc="2021-05-11T16:13:00Z"/>
  <w16cex:commentExtensible w16cex:durableId="2464E0A4" w16cex:dateUtc="2021-06-02T17:33:00Z"/>
  <w16cex:commentExtensible w16cex:durableId="2464E0A3" w16cex:dateUtc="2021-06-05T00:17:00Z"/>
  <w16cex:commentExtensible w16cex:durableId="245D336D" w16cex:dateUtc="2021-05-30T04:41:00Z"/>
  <w16cex:commentExtensible w16cex:durableId="2460B71A" w16cex:dateUtc="2021-06-01T20:39:00Z"/>
  <w16cex:commentExtensible w16cex:durableId="245D3397" w16cex:dateUtc="2021-05-30T04:41:00Z"/>
  <w16cex:commentExtensible w16cex:durableId="2460B744" w16cex:dateUtc="2021-06-01T20:40:00Z"/>
  <w16cex:commentExtensible w16cex:durableId="2444D843" w16cex:dateUtc="2021-05-11T16:17:00Z"/>
  <w16cex:commentExtensible w16cex:durableId="24481C2C" w16cex:dateUtc="2021-05-14T04:44:00Z"/>
  <w16cex:commentExtensible w16cex:durableId="2461E549" w16cex:dateUtc="2021-06-02T17:08:00Z"/>
  <w16cex:commentExtensible w16cex:durableId="2464BA76" w16cex:dateUtc="2021-06-04T21:43:00Z"/>
  <w16cex:commentExtensible w16cex:durableId="2461E435" w16cex:dateUtc="2021-06-02T17:04:00Z"/>
  <w16cex:commentExtensible w16cex:durableId="2464BA46" w16cex:dateUtc="2021-06-04T21:42:00Z"/>
  <w16cex:commentExtensible w16cex:durableId="2444DA9C" w16cex:dateUtc="2021-05-11T16:27:00Z"/>
  <w16cex:commentExtensible w16cex:durableId="2448F3BF" w16cex:dateUtc="2021-05-14T20:03:00Z"/>
  <w16cex:commentExtensible w16cex:durableId="245D3461" w16cex:dateUtc="2021-05-30T04:45:00Z"/>
  <w16cex:commentExtensible w16cex:durableId="2460B7B4" w16cex:dateUtc="2021-06-01T20:42:00Z"/>
  <w16cex:commentExtensible w16cex:durableId="2461E4B0" w16cex:dateUtc="2021-06-02T17:06:00Z"/>
  <w16cex:commentExtensible w16cex:durableId="2461E684" w16cex:dateUtc="2021-06-02T17:14:00Z"/>
  <w16cex:commentExtensible w16cex:durableId="2449008D" w16cex:dateUtc="2021-05-11T16:34:00Z"/>
  <w16cex:commentExtensible w16cex:durableId="2461E735" w16cex:dateUtc="2021-06-02T17:17:00Z"/>
  <w16cex:commentExtensible w16cex:durableId="24636E9F" w16cex:dateUtc="2021-06-03T22:07:00Z"/>
  <w16cex:commentExtensible w16cex:durableId="245E1066" w16cex:dateUtc="2021-05-30T20:23:00Z"/>
  <w16cex:commentExtensible w16cex:durableId="2460B7FC" w16cex:dateUtc="2021-06-01T20:43:00Z"/>
  <w16cex:commentExtensible w16cex:durableId="2461E93F" w16cex:dateUtc="2021-06-02T17:25:00Z"/>
  <w16cex:commentExtensible w16cex:durableId="2464DDF9" w16cex:dateUtc="2021-06-05T00:14:00Z"/>
  <w16cex:commentExtensible w16cex:durableId="2461E96D" w16cex:dateUtc="2021-06-02T17:26:00Z"/>
  <w16cex:commentExtensible w16cex:durableId="245E20DF" w16cex:dateUtc="2021-05-30T21:34:00Z"/>
  <w16cex:commentExtensible w16cex:durableId="2460B87E" w16cex:dateUtc="2021-06-01T20:45:00Z"/>
  <w16cex:commentExtensible w16cex:durableId="2464DE16" w16cex:dateUtc="2021-06-05T00:15:00Z"/>
  <w16cex:commentExtensible w16cex:durableId="2461F29E" w16cex:dateUtc="2021-06-02T18:05:00Z"/>
  <w16cex:commentExtensible w16cex:durableId="2448B8D9" w16cex:dateUtc="2021-05-14T15:52:00Z"/>
  <w16cex:commentExtensible w16cex:durableId="245E230A" w16cex:dateUtc="2021-05-30T21:43:00Z"/>
  <w16cex:commentExtensible w16cex:durableId="2461EA01" w16cex:dateUtc="2021-06-02T17:29:00Z"/>
  <w16cex:commentExtensible w16cex:durableId="2464DE2C" w16cex:dateUtc="2021-06-05T00:15:00Z"/>
  <w16cex:commentExtensible w16cex:durableId="245E27DC" w16cex:dateUtc="2021-05-30T22:03:00Z"/>
  <w16cex:commentExtensible w16cex:durableId="2464DE66" w16cex:dateUtc="2021-06-05T00:16:00Z"/>
  <w16cex:commentExtensible w16cex:durableId="245E3CEA" w16cex:dateUtc="2021-05-30T23:33:00Z"/>
  <w16cex:commentExtensible w16cex:durableId="2461EAF1" w16cex:dateUtc="2021-06-02T17:33:00Z"/>
  <w16cex:commentExtensible w16cex:durableId="2464DE82" w16cex:dateUtc="2021-06-05T00:16:00Z"/>
  <w16cex:commentExtensible w16cex:durableId="2463712B" w16cex:dateUtc="2021-05-11T17:25:00Z"/>
  <w16cex:commentExtensible w16cex:durableId="2464DE89" w16cex:dateUtc="2021-06-05T00:16:00Z"/>
  <w16cex:commentExtensible w16cex:durableId="2444EC1E" w16cex:dateUtc="2021-05-11T17:42:00Z"/>
  <w16cex:commentExtensible w16cex:durableId="2444E83D" w16cex:dateUtc="2021-05-11T17:25:00Z"/>
  <w16cex:commentExtensible w16cex:durableId="2461EB06" w16cex:dateUtc="2021-06-02T17:33:00Z"/>
  <w16cex:commentExtensible w16cex:durableId="2464DEA9" w16cex:dateUtc="2021-06-05T00:17:00Z"/>
  <w16cex:commentExtensible w16cex:durableId="2444E19F" w16cex:dateUtc="2021-05-11T16:57:00Z"/>
  <w16cex:commentExtensible w16cex:durableId="24464098" w16cex:dateUtc="2021-05-12T18:55:00Z"/>
  <w16cex:commentExtensible w16cex:durableId="2464E094" w16cex:dateUtc="2021-06-05T00:25:00Z"/>
  <w16cex:commentExtensible w16cex:durableId="2444E278" w16cex:dateUtc="2021-05-11T17:01:00Z"/>
  <w16cex:commentExtensible w16cex:durableId="2460B930" w16cex:dateUtc="2021-06-01T20:48:00Z"/>
  <w16cex:commentExtensible w16cex:durableId="244641CA" w16cex:dateUtc="2021-05-12T19:00:00Z"/>
  <w16cex:commentExtensible w16cex:durableId="24578EFE" w16cex:dateUtc="2021-05-25T21:58:00Z"/>
  <w16cex:commentExtensible w16cex:durableId="245E2E37" w16cex:dateUtc="2021-05-30T22:31:00Z"/>
  <w16cex:commentExtensible w16cex:durableId="2460B953" w16cex:dateUtc="2021-06-01T20:49:00Z"/>
  <w16cex:commentExtensible w16cex:durableId="2444E0C4" w16cex:dateUtc="2021-05-11T16:53:00Z"/>
  <w16cex:commentExtensible w16cex:durableId="24578EE6" w16cex:dateUtc="2021-05-25T21:57:00Z"/>
  <w16cex:commentExtensible w16cex:durableId="2444EBB2" w16cex:dateUtc="2021-05-11T17:40:00Z"/>
  <w16cex:commentExtensible w16cex:durableId="2460B9DE" w16cex:dateUtc="2021-06-01T20:51:00Z"/>
  <w16cex:commentExtensible w16cex:durableId="2461EBF3" w16cex:dateUtc="2021-06-02T17:37:00Z"/>
  <w16cex:commentExtensible w16cex:durableId="2444E531" w16cex:dateUtc="2021-05-11T17:12:00Z"/>
  <w16cex:commentExtensible w16cex:durableId="24578ED6" w16cex:dateUtc="2021-05-25T21:57:00Z"/>
  <w16cex:commentExtensible w16cex:durableId="2461EC8F" w16cex:dateUtc="2021-06-02T17:39:00Z"/>
  <w16cex:commentExtensible w16cex:durableId="24464225" w16cex:dateUtc="2021-05-12T19:01:00Z"/>
  <w16cex:commentExtensible w16cex:durableId="244D0D2F" w16cex:dateUtc="2021-05-17T22:41:00Z"/>
  <w16cex:commentExtensible w16cex:durableId="2461ECC1" w16cex:dateUtc="2021-06-02T17:40:00Z"/>
  <w16cex:commentExtensible w16cex:durableId="24672BFE" w16cex:dateUtc="2021-06-06T18:11:00Z"/>
  <w16cex:commentExtensible w16cex:durableId="2444E5F8" w16cex:dateUtc="2021-05-11T17:16:00Z"/>
  <w16cex:commentExtensible w16cex:durableId="2448E312" w16cex:dateUtc="2021-05-14T18:52:00Z"/>
  <w16cex:commentExtensible w16cex:durableId="24522318" w16cex:dateUtc="2021-05-21T19:16:00Z"/>
  <w16cex:commentExtensible w16cex:durableId="24648B7F" w16cex:dateUtc="2021-06-02T18:00:00Z"/>
  <w16cex:commentExtensible w16cex:durableId="24648B7E" w16cex:dateUtc="2021-06-04T17:51:00Z"/>
  <w16cex:commentExtensible w16cex:durableId="24648939" w16cex:dateUtc="2021-05-12T19:05:00Z"/>
  <w16cex:commentExtensible w16cex:durableId="24648938" w16cex:dateUtc="2021-05-14T18:47:00Z"/>
  <w16cex:commentExtensible w16cex:durableId="24648937" w16cex:dateUtc="2021-05-21T19:17:00Z"/>
  <w16cex:commentExtensible w16cex:durableId="24648EF0" w16cex:dateUtc="2021-06-04T18:37:00Z"/>
  <w16cex:commentExtensible w16cex:durableId="24648959" w16cex:dateUtc="2021-06-02T18:00:00Z"/>
  <w16cex:commentExtensible w16cex:durableId="24648958" w16cex:dateUtc="2021-06-04T17:51:00Z"/>
  <w16cex:commentExtensible w16cex:durableId="2461F14C" w16cex:dateUtc="2021-06-02T18:00:00Z"/>
  <w16cex:commentExtensible w16cex:durableId="24648427" w16cex:dateUtc="2021-06-04T17:51:00Z"/>
  <w16cex:commentExtensible w16cex:durableId="24464301" w16cex:dateUtc="2021-05-12T19:05:00Z"/>
  <w16cex:commentExtensible w16cex:durableId="2448E1D7" w16cex:dateUtc="2021-05-14T18:47:00Z"/>
  <w16cex:commentExtensible w16cex:durableId="24522376" w16cex:dateUtc="2021-05-21T19:17:00Z"/>
  <w16cex:commentExtensible w16cex:durableId="245E62BA" w16cex:dateUtc="2021-05-31T02:15:00Z"/>
  <w16cex:commentExtensible w16cex:durableId="2460BA58" w16cex:dateUtc="2021-06-01T20:53:00Z"/>
  <w16cex:commentExtensible w16cex:durableId="2461ED64" w16cex:dateUtc="2021-06-02T17:43:00Z"/>
  <w16cex:commentExtensible w16cex:durableId="2461EDAD" w16cex:dateUtc="2021-06-02T17:44:00Z"/>
  <w16cex:commentExtensible w16cex:durableId="24636595" w16cex:dateUtc="2021-06-03T21:28:00Z"/>
  <w16cex:commentExtensible w16cex:durableId="2444E740" w16cex:dateUtc="2021-05-11T17:21:00Z"/>
  <w16cex:commentExtensible w16cex:durableId="24521FB0" w16cex:dateUtc="2021-05-21T19:01:00Z"/>
  <w16cex:commentExtensible w16cex:durableId="2461F304" w16cex:dateUtc="2021-06-02T18:07:00Z"/>
  <w16cex:commentExtensible w16cex:durableId="24648D8A" w16cex:dateUtc="2021-06-04T18:31:00Z"/>
  <w16cex:commentExtensible w16cex:durableId="24648936" w16cex:dateUtc="2021-05-31T02:15:00Z"/>
  <w16cex:commentExtensible w16cex:durableId="24648935" w16cex:dateUtc="2021-06-01T20:53:00Z"/>
  <w16cex:commentExtensible w16cex:durableId="24648934" w16cex:dateUtc="2021-06-02T17:43:00Z"/>
  <w16cex:commentExtensible w16cex:durableId="24649016" w16cex:dateUtc="2021-06-04T18:42:00Z"/>
  <w16cex:commentExtensible w16cex:durableId="2444F7FC" w16cex:dateUtc="2021-05-11T19:33:00Z"/>
  <w16cex:commentExtensible w16cex:durableId="244D0B74" w16cex:dateUtc="2021-05-17T22:34:00Z"/>
  <w16cex:commentExtensible w16cex:durableId="245E15A0" w16cex:dateUtc="2021-05-30T20:46:00Z"/>
  <w16cex:commentExtensible w16cex:durableId="2460BB34" w16cex:dateUtc="2021-06-01T20:57:00Z"/>
  <w16cex:commentExtensible w16cex:durableId="245E158B" w16cex:dateUtc="2021-05-30T20:45:00Z"/>
  <w16cex:commentExtensible w16cex:durableId="245E185D" w16cex:dateUtc="2021-05-30T20:57:00Z"/>
  <w16cex:commentExtensible w16cex:durableId="2460BC44" w16cex:dateUtc="2021-06-01T21:01:00Z"/>
  <w16cex:commentExtensible w16cex:durableId="245E1872" w16cex:dateUtc="2021-05-30T20:58:00Z"/>
  <w16cex:commentExtensible w16cex:durableId="2460BC94" w16cex:dateUtc="2021-06-01T21:03:00Z"/>
  <w16cex:commentExtensible w16cex:durableId="2461F360" w16cex:dateUtc="2021-06-02T18:09:00Z"/>
  <w16cex:commentExtensible w16cex:durableId="24647E75" w16cex:dateUtc="2021-06-04T17:27:00Z"/>
  <w16cex:commentExtensible w16cex:durableId="245E18B6" w16cex:dateUtc="2021-05-30T20:59:00Z"/>
  <w16cex:commentExtensible w16cex:durableId="2460BCFF" w16cex:dateUtc="2021-06-01T21:04:00Z"/>
  <w16cex:commentExtensible w16cex:durableId="245E18CA" w16cex:dateUtc="2021-05-30T20:59:00Z"/>
  <w16cex:commentExtensible w16cex:durableId="245E1EB2" w16cex:dateUtc="2021-05-30T21:24:00Z"/>
  <w16cex:commentExtensible w16cex:durableId="2460BD1D" w16cex:dateUtc="2021-06-01T21:05:00Z"/>
  <w16cex:commentExtensible w16cex:durableId="245E1EB6" w16cex:dateUtc="2021-05-30T21:24:00Z"/>
  <w16cex:commentExtensible w16cex:durableId="2460BD3E" w16cex:dateUtc="2021-06-01T2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666EB9" w16cid:durableId="2464C06C"/>
  <w16cid:commentId w16cid:paraId="4A7296BE" w16cid:durableId="2461CD6C"/>
  <w16cid:commentId w16cid:paraId="513AD453" w16cid:durableId="246315DA"/>
  <w16cid:commentId w16cid:paraId="23807590" w16cid:durableId="2443A5D1"/>
  <w16cid:commentId w16cid:paraId="00F6F996" w16cid:durableId="2448D2EB"/>
  <w16cid:commentId w16cid:paraId="49E50782" w16cid:durableId="245B5CD8"/>
  <w16cid:commentId w16cid:paraId="28E9E54E" w16cid:durableId="2443AA10"/>
  <w16cid:commentId w16cid:paraId="53211538" w16cid:durableId="2448D34A"/>
  <w16cid:commentId w16cid:paraId="2D77E1F9" w16cid:durableId="245B5D08"/>
  <w16cid:commentId w16cid:paraId="55562615" w16cid:durableId="2461CE7A"/>
  <w16cid:commentId w16cid:paraId="79F36BE1" w16cid:durableId="2464BF38"/>
  <w16cid:commentId w16cid:paraId="585A0F8A" w16cid:durableId="2444CD83"/>
  <w16cid:commentId w16cid:paraId="54301E05" w16cid:durableId="2448D48B"/>
  <w16cid:commentId w16cid:paraId="715AB847" w16cid:durableId="245B94C5"/>
  <w16cid:commentId w16cid:paraId="43D41CDD" w16cid:durableId="2444CFA4"/>
  <w16cid:commentId w16cid:paraId="5A3267C7" w16cid:durableId="2448D5CA"/>
  <w16cid:commentId w16cid:paraId="2031619D" w16cid:durableId="245B9524"/>
  <w16cid:commentId w16cid:paraId="159B4833" w16cid:durableId="2460B48A"/>
  <w16cid:commentId w16cid:paraId="6EAB995F" w16cid:durableId="245B956C"/>
  <w16cid:commentId w16cid:paraId="3032A1BA" w16cid:durableId="2460B49D"/>
  <w16cid:commentId w16cid:paraId="5D7631F5" w16cid:durableId="2461D361"/>
  <w16cid:commentId w16cid:paraId="4E1A4E80" w16cid:durableId="2464BEA5"/>
  <w16cid:commentId w16cid:paraId="04B6FF25" w16cid:durableId="2461D37C"/>
  <w16cid:commentId w16cid:paraId="4B051229" w16cid:durableId="2461D4C5"/>
  <w16cid:commentId w16cid:paraId="768DCF23" w16cid:durableId="2464BE34"/>
  <w16cid:commentId w16cid:paraId="704E488E" w16cid:durableId="245BAA9C"/>
  <w16cid:commentId w16cid:paraId="182A7B9F" w16cid:durableId="2460B53F"/>
  <w16cid:commentId w16cid:paraId="043E5092" w16cid:durableId="2461D462"/>
  <w16cid:commentId w16cid:paraId="2FE1A39C" w16cid:durableId="2461D44F"/>
  <w16cid:commentId w16cid:paraId="38C314C1" w16cid:durableId="2461D44E"/>
  <w16cid:commentId w16cid:paraId="67EE325D" w16cid:durableId="2444D135"/>
  <w16cid:commentId w16cid:paraId="037766C7" w16cid:durableId="2450B0FF"/>
  <w16cid:commentId w16cid:paraId="5CD3981C" w16cid:durableId="2458FBF9"/>
  <w16cid:commentId w16cid:paraId="684B3445" w16cid:durableId="245BAB98"/>
  <w16cid:commentId w16cid:paraId="0B77546B" w16cid:durableId="2461D658"/>
  <w16cid:commentId w16cid:paraId="2674DDCC" w16cid:durableId="2461D681"/>
  <w16cid:commentId w16cid:paraId="30359E5F" w16cid:durableId="2464BE08"/>
  <w16cid:commentId w16cid:paraId="60B96183" w16cid:durableId="2464BE05"/>
  <w16cid:commentId w16cid:paraId="5472C513" w16cid:durableId="2464BE1E"/>
  <w16cid:commentId w16cid:paraId="42DED25B" w16cid:durableId="2464BE04"/>
  <w16cid:commentId w16cid:paraId="446B2BFB" w16cid:durableId="2464BE03"/>
  <w16cid:commentId w16cid:paraId="087BFD67" w16cid:durableId="2461D834"/>
  <w16cid:commentId w16cid:paraId="4926B4F7" w16cid:durableId="2464BD8D"/>
  <w16cid:commentId w16cid:paraId="46DCAA03" w16cid:durableId="2461D87B"/>
  <w16cid:commentId w16cid:paraId="59A46CAD" w16cid:durableId="2464BD87"/>
  <w16cid:commentId w16cid:paraId="4601F27E" w16cid:durableId="2444F734"/>
  <w16cid:commentId w16cid:paraId="0A2C89D5" w16cid:durableId="24481929"/>
  <w16cid:commentId w16cid:paraId="72BE1328" w16cid:durableId="245D1357"/>
  <w16cid:commentId w16cid:paraId="2C9DE3B7" w16cid:durableId="2464BCEC"/>
  <w16cid:commentId w16cid:paraId="2982CEC1" w16cid:durableId="2461DA60"/>
  <w16cid:commentId w16cid:paraId="0EF82C38" w16cid:durableId="2461DA69"/>
  <w16cid:commentId w16cid:paraId="35AED1B0" w16cid:durableId="2461DA36"/>
  <w16cid:commentId w16cid:paraId="159FA718" w16cid:durableId="2464BC3D"/>
  <w16cid:commentId w16cid:paraId="4E29047A" w16cid:durableId="2464D299"/>
  <w16cid:commentId w16cid:paraId="169DA8BF" w16cid:durableId="2464D298"/>
  <w16cid:commentId w16cid:paraId="1FA98F43" w16cid:durableId="2461DAA1"/>
  <w16cid:commentId w16cid:paraId="7D4DA27A" w16cid:durableId="2464BCCB"/>
  <w16cid:commentId w16cid:paraId="3EB6F741" w16cid:durableId="2461DB90"/>
  <w16cid:commentId w16cid:paraId="5A67B025" w16cid:durableId="2464CF10"/>
  <w16cid:commentId w16cid:paraId="5209491F" w16cid:durableId="2461DC68"/>
  <w16cid:commentId w16cid:paraId="08D302E6" w16cid:durableId="2464BBD2"/>
  <w16cid:commentId w16cid:paraId="31457E3A" w16cid:durableId="245D3031"/>
  <w16cid:commentId w16cid:paraId="6385A8D9" w16cid:durableId="2460B622"/>
  <w16cid:commentId w16cid:paraId="04367C25" w16cid:durableId="2444F5BA"/>
  <w16cid:commentId w16cid:paraId="394545BF" w16cid:durableId="24481AFD"/>
  <w16cid:commentId w16cid:paraId="61E9EA8C" w16cid:durableId="2461E014"/>
  <w16cid:commentId w16cid:paraId="1EECF662" w16cid:durableId="2464BB46"/>
  <w16cid:commentId w16cid:paraId="779CBFA0" w16cid:durableId="2450B55B"/>
  <w16cid:commentId w16cid:paraId="5B40F9A9" w16cid:durableId="2460B6C7"/>
  <w16cid:commentId w16cid:paraId="71A15F48" w16cid:durableId="2444D767"/>
  <w16cid:commentId w16cid:paraId="027F761A" w16cid:durableId="2464E0A4"/>
  <w16cid:commentId w16cid:paraId="6EE2677C" w16cid:durableId="2464E0A3"/>
  <w16cid:commentId w16cid:paraId="6F8FE0EF" w16cid:durableId="245D336D"/>
  <w16cid:commentId w16cid:paraId="3723E059" w16cid:durableId="2460B71A"/>
  <w16cid:commentId w16cid:paraId="0C7EB1D8" w16cid:durableId="245D3397"/>
  <w16cid:commentId w16cid:paraId="3F9F6E3A" w16cid:durableId="2460B744"/>
  <w16cid:commentId w16cid:paraId="11D74F4E" w16cid:durableId="2444D843"/>
  <w16cid:commentId w16cid:paraId="661DAD42" w16cid:durableId="24481C2C"/>
  <w16cid:commentId w16cid:paraId="59E5CE47" w16cid:durableId="2461E549"/>
  <w16cid:commentId w16cid:paraId="1202B9B6" w16cid:durableId="2464BA76"/>
  <w16cid:commentId w16cid:paraId="51399F86" w16cid:durableId="2461E435"/>
  <w16cid:commentId w16cid:paraId="0777B770" w16cid:durableId="2464BA46"/>
  <w16cid:commentId w16cid:paraId="7462808C" w16cid:durableId="2444DA9C"/>
  <w16cid:commentId w16cid:paraId="01EA6F87" w16cid:durableId="2448F3BF"/>
  <w16cid:commentId w16cid:paraId="327453A7" w16cid:durableId="245D3461"/>
  <w16cid:commentId w16cid:paraId="08ECC9ED" w16cid:durableId="2460B7B4"/>
  <w16cid:commentId w16cid:paraId="65A79BCF" w16cid:durableId="2461E4B0"/>
  <w16cid:commentId w16cid:paraId="52D13FEF" w16cid:durableId="2461E684"/>
  <w16cid:commentId w16cid:paraId="0DF7B68A" w16cid:durableId="2449008D"/>
  <w16cid:commentId w16cid:paraId="263C8184" w16cid:durableId="2461E735"/>
  <w16cid:commentId w16cid:paraId="31689E91" w16cid:durableId="24636E9F"/>
  <w16cid:commentId w16cid:paraId="4325AA39" w16cid:durableId="245E1066"/>
  <w16cid:commentId w16cid:paraId="58880C68" w16cid:durableId="2460B7FC"/>
  <w16cid:commentId w16cid:paraId="13CFC2B6" w16cid:durableId="2461E93F"/>
  <w16cid:commentId w16cid:paraId="5A30FEDE" w16cid:durableId="2464DDF9"/>
  <w16cid:commentId w16cid:paraId="0CB09A70" w16cid:durableId="2461E96D"/>
  <w16cid:commentId w16cid:paraId="1F1724D9" w16cid:durableId="245E20DF"/>
  <w16cid:commentId w16cid:paraId="734F62E0" w16cid:durableId="2460B87E"/>
  <w16cid:commentId w16cid:paraId="3D115088" w16cid:durableId="2464DE16"/>
  <w16cid:commentId w16cid:paraId="4A0D347A" w16cid:durableId="2461F29E"/>
  <w16cid:commentId w16cid:paraId="040D41C2" w16cid:durableId="2448B8D9"/>
  <w16cid:commentId w16cid:paraId="6E5E34F9" w16cid:durableId="245E230A"/>
  <w16cid:commentId w16cid:paraId="6CD9D133" w16cid:durableId="2461EA01"/>
  <w16cid:commentId w16cid:paraId="2140B8D9" w16cid:durableId="2464DE2C"/>
  <w16cid:commentId w16cid:paraId="74BEB770" w16cid:durableId="245E27DC"/>
  <w16cid:commentId w16cid:paraId="2F848761" w16cid:durableId="2464DE66"/>
  <w16cid:commentId w16cid:paraId="2B0166F8" w16cid:durableId="245E3CEA"/>
  <w16cid:commentId w16cid:paraId="1BEA4C98" w16cid:durableId="2461EAF1"/>
  <w16cid:commentId w16cid:paraId="47C51215" w16cid:durableId="2464DE82"/>
  <w16cid:commentId w16cid:paraId="06006022" w16cid:durableId="2463712B"/>
  <w16cid:commentId w16cid:paraId="03BEC744" w16cid:durableId="2464DE89"/>
  <w16cid:commentId w16cid:paraId="1A68EE5E" w16cid:durableId="2444EC1E"/>
  <w16cid:commentId w16cid:paraId="5E2D3587" w16cid:durableId="2444E83D"/>
  <w16cid:commentId w16cid:paraId="09D3D71A" w16cid:durableId="2461EB06"/>
  <w16cid:commentId w16cid:paraId="7FF3617A" w16cid:durableId="2464DEA9"/>
  <w16cid:commentId w16cid:paraId="78F9D741" w16cid:durableId="2444E19F"/>
  <w16cid:commentId w16cid:paraId="38106456" w16cid:durableId="24464098"/>
  <w16cid:commentId w16cid:paraId="648BE030" w16cid:durableId="2464E094"/>
  <w16cid:commentId w16cid:paraId="1EF79893" w16cid:durableId="2444E278"/>
  <w16cid:commentId w16cid:paraId="3AA830E9" w16cid:durableId="2460B930"/>
  <w16cid:commentId w16cid:paraId="0B96C2B5" w16cid:durableId="244641CA"/>
  <w16cid:commentId w16cid:paraId="3320EED1" w16cid:durableId="24578EFE"/>
  <w16cid:commentId w16cid:paraId="7E322E44" w16cid:durableId="245E2E37"/>
  <w16cid:commentId w16cid:paraId="4AD909AE" w16cid:durableId="2460B953"/>
  <w16cid:commentId w16cid:paraId="30D32883" w16cid:durableId="2444E0C4"/>
  <w16cid:commentId w16cid:paraId="2FC5F352" w16cid:durableId="24578EE6"/>
  <w16cid:commentId w16cid:paraId="25C53AF8" w16cid:durableId="2444EBB2"/>
  <w16cid:commentId w16cid:paraId="0D7F8CCB" w16cid:durableId="2460B9DE"/>
  <w16cid:commentId w16cid:paraId="2E2D8AEA" w16cid:durableId="2461EBF3"/>
  <w16cid:commentId w16cid:paraId="2DAC613D" w16cid:durableId="2444E531"/>
  <w16cid:commentId w16cid:paraId="39C288FE" w16cid:durableId="24578ED6"/>
  <w16cid:commentId w16cid:paraId="26089AD1" w16cid:durableId="2461EC8F"/>
  <w16cid:commentId w16cid:paraId="27DF1A49" w16cid:durableId="24464225"/>
  <w16cid:commentId w16cid:paraId="13A65277" w16cid:durableId="244D0D2F"/>
  <w16cid:commentId w16cid:paraId="13C57569" w16cid:durableId="2461ECC1"/>
  <w16cid:commentId w16cid:paraId="4515021C" w16cid:durableId="24672BFE"/>
  <w16cid:commentId w16cid:paraId="26DB47C8" w16cid:durableId="2444E5F8"/>
  <w16cid:commentId w16cid:paraId="348AC652" w16cid:durableId="2448E312"/>
  <w16cid:commentId w16cid:paraId="2B7B4AF0" w16cid:durableId="24522318"/>
  <w16cid:commentId w16cid:paraId="3E5BB16E" w16cid:durableId="24648B7F"/>
  <w16cid:commentId w16cid:paraId="5EB29BFB" w16cid:durableId="24648B7E"/>
  <w16cid:commentId w16cid:paraId="22209950" w16cid:durableId="24648939"/>
  <w16cid:commentId w16cid:paraId="57A65679" w16cid:durableId="24648938"/>
  <w16cid:commentId w16cid:paraId="23503394" w16cid:durableId="24648937"/>
  <w16cid:commentId w16cid:paraId="2D0DF0FE" w16cid:durableId="24648EF0"/>
  <w16cid:commentId w16cid:paraId="434AC823" w16cid:durableId="24648959"/>
  <w16cid:commentId w16cid:paraId="26ECBE4F" w16cid:durableId="24648958"/>
  <w16cid:commentId w16cid:paraId="7B1BC5D3" w16cid:durableId="2461F14C"/>
  <w16cid:commentId w16cid:paraId="65BBC2CA" w16cid:durableId="24648427"/>
  <w16cid:commentId w16cid:paraId="641C24AB" w16cid:durableId="24464301"/>
  <w16cid:commentId w16cid:paraId="60A8166C" w16cid:durableId="2448E1D7"/>
  <w16cid:commentId w16cid:paraId="2332ECA6" w16cid:durableId="24522376"/>
  <w16cid:commentId w16cid:paraId="51F2F057" w16cid:durableId="245E62BA"/>
  <w16cid:commentId w16cid:paraId="7CE1FBF8" w16cid:durableId="2460BA58"/>
  <w16cid:commentId w16cid:paraId="46A2B238" w16cid:durableId="2461ED64"/>
  <w16cid:commentId w16cid:paraId="6C7157B8" w16cid:durableId="2461EDAD"/>
  <w16cid:commentId w16cid:paraId="36FB2D30" w16cid:durableId="24636595"/>
  <w16cid:commentId w16cid:paraId="632A0AB2" w16cid:durableId="2444E740"/>
  <w16cid:commentId w16cid:paraId="0D48B812" w16cid:durableId="24521FB0"/>
  <w16cid:commentId w16cid:paraId="169287AD" w16cid:durableId="2461F304"/>
  <w16cid:commentId w16cid:paraId="42217019" w16cid:durableId="24648D8A"/>
  <w16cid:commentId w16cid:paraId="397D2FB9" w16cid:durableId="24648936"/>
  <w16cid:commentId w16cid:paraId="129CA5C0" w16cid:durableId="24648935"/>
  <w16cid:commentId w16cid:paraId="1E8F6C8D" w16cid:durableId="24648934"/>
  <w16cid:commentId w16cid:paraId="2685A88E" w16cid:durableId="24649016"/>
  <w16cid:commentId w16cid:paraId="69B0DA27" w16cid:durableId="2444F7FC"/>
  <w16cid:commentId w16cid:paraId="08A8BCF9" w16cid:durableId="244D0B74"/>
  <w16cid:commentId w16cid:paraId="5FDFB7CD" w16cid:durableId="245E15A0"/>
  <w16cid:commentId w16cid:paraId="07C5F486" w16cid:durableId="2460BB34"/>
  <w16cid:commentId w16cid:paraId="4174CF33" w16cid:durableId="245E158B"/>
  <w16cid:commentId w16cid:paraId="7B02F305" w16cid:durableId="245E185D"/>
  <w16cid:commentId w16cid:paraId="47067607" w16cid:durableId="2460BC44"/>
  <w16cid:commentId w16cid:paraId="30314BFE" w16cid:durableId="245E1872"/>
  <w16cid:commentId w16cid:paraId="2331BB92" w16cid:durableId="2460BC94"/>
  <w16cid:commentId w16cid:paraId="32EBBACD" w16cid:durableId="2461F360"/>
  <w16cid:commentId w16cid:paraId="20FC4BD7" w16cid:durableId="24647E75"/>
  <w16cid:commentId w16cid:paraId="17B7CD7D" w16cid:durableId="245E18B6"/>
  <w16cid:commentId w16cid:paraId="4DA7B609" w16cid:durableId="2460BCFF"/>
  <w16cid:commentId w16cid:paraId="1DB2460F" w16cid:durableId="245E18CA"/>
  <w16cid:commentId w16cid:paraId="7D7FB08F" w16cid:durableId="245E1EB2"/>
  <w16cid:commentId w16cid:paraId="6D1A0384" w16cid:durableId="2460BD1D"/>
  <w16cid:commentId w16cid:paraId="075F9212" w16cid:durableId="245E1EB6"/>
  <w16cid:commentId w16cid:paraId="1985D146" w16cid:durableId="2460B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83183" w14:textId="77777777" w:rsidR="008050A8" w:rsidRDefault="008050A8" w:rsidP="00A5623F">
      <w:r>
        <w:separator/>
      </w:r>
    </w:p>
  </w:endnote>
  <w:endnote w:type="continuationSeparator" w:id="0">
    <w:p w14:paraId="42050DE4" w14:textId="77777777" w:rsidR="008050A8" w:rsidRDefault="008050A8" w:rsidP="00A56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55883845"/>
      <w:docPartObj>
        <w:docPartGallery w:val="Page Numbers (Bottom of Page)"/>
        <w:docPartUnique/>
      </w:docPartObj>
    </w:sdtPr>
    <w:sdtContent>
      <w:p w14:paraId="5C6E672B" w14:textId="3B952332" w:rsidR="0091364C" w:rsidRDefault="0091364C" w:rsidP="00B03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277989" w14:textId="77777777" w:rsidR="0091364C" w:rsidRDefault="0091364C" w:rsidP="003A6E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54445170"/>
      <w:docPartObj>
        <w:docPartGallery w:val="Page Numbers (Bottom of Page)"/>
        <w:docPartUnique/>
      </w:docPartObj>
    </w:sdtPr>
    <w:sdtContent>
      <w:p w14:paraId="07A551FD" w14:textId="72AA5C58" w:rsidR="0091364C" w:rsidRDefault="0091364C" w:rsidP="00B03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16180C" w14:textId="77777777" w:rsidR="0091364C" w:rsidRDefault="0091364C" w:rsidP="003A6E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81DFD" w14:textId="77777777" w:rsidR="008050A8" w:rsidRDefault="008050A8" w:rsidP="00A5623F">
      <w:r>
        <w:separator/>
      </w:r>
    </w:p>
  </w:footnote>
  <w:footnote w:type="continuationSeparator" w:id="0">
    <w:p w14:paraId="0297B6EF" w14:textId="77777777" w:rsidR="008050A8" w:rsidRDefault="008050A8" w:rsidP="00A56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4D62F5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ACED8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B20EA6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3AC37E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1B8AE6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1FEB0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F2796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9D8B8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A699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BF890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8F2621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387A6A55"/>
    <w:multiLevelType w:val="hybridMultilevel"/>
    <w:tmpl w:val="01F2F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07B66"/>
    <w:multiLevelType w:val="hybridMultilevel"/>
    <w:tmpl w:val="CFD0FA3A"/>
    <w:lvl w:ilvl="0" w:tplc="0D6E9706">
      <w:start w:val="1"/>
      <w:numFmt w:val="decimal"/>
      <w:lvlText w:val="%1."/>
      <w:lvlJc w:val="left"/>
      <w:pPr>
        <w:ind w:left="720" w:hanging="360"/>
      </w:pPr>
      <w:rPr>
        <w:rFonts w:hint="default"/>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4F0A4C"/>
    <w:multiLevelType w:val="hybridMultilevel"/>
    <w:tmpl w:val="49968FDC"/>
    <w:lvl w:ilvl="0" w:tplc="00EEFF2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069B1"/>
    <w:multiLevelType w:val="hybridMultilevel"/>
    <w:tmpl w:val="B6743466"/>
    <w:lvl w:ilvl="0" w:tplc="F2BCD43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2"/>
  </w:num>
  <w:num w:numId="14">
    <w:abstractNumId w:val="14"/>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om Booker">
    <w15:presenceInfo w15:providerId="Windows Live" w15:userId="54e5892ba4e23972"/>
  </w15:person>
  <w15:person w15:author="Samuel Yeaman">
    <w15:presenceInfo w15:providerId="AD" w15:userId="S::samuel.yeaman@ucalgary.ca::cb9eb037-2502-454a-8380-83665fbb5862"/>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embedSystemFont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F7C"/>
    <w:rsid w:val="00001EA0"/>
    <w:rsid w:val="000046C9"/>
    <w:rsid w:val="00005E44"/>
    <w:rsid w:val="00006D5D"/>
    <w:rsid w:val="0000741D"/>
    <w:rsid w:val="0000775C"/>
    <w:rsid w:val="0001000A"/>
    <w:rsid w:val="000105B8"/>
    <w:rsid w:val="00011C8B"/>
    <w:rsid w:val="00012EEC"/>
    <w:rsid w:val="00016174"/>
    <w:rsid w:val="00016687"/>
    <w:rsid w:val="0002252B"/>
    <w:rsid w:val="00026937"/>
    <w:rsid w:val="00027567"/>
    <w:rsid w:val="00027F91"/>
    <w:rsid w:val="00031584"/>
    <w:rsid w:val="00032626"/>
    <w:rsid w:val="00033FB9"/>
    <w:rsid w:val="000371F5"/>
    <w:rsid w:val="00040B3E"/>
    <w:rsid w:val="00040F40"/>
    <w:rsid w:val="00041369"/>
    <w:rsid w:val="00043886"/>
    <w:rsid w:val="00044AAA"/>
    <w:rsid w:val="000454A0"/>
    <w:rsid w:val="0004619B"/>
    <w:rsid w:val="00047E4F"/>
    <w:rsid w:val="00050A4D"/>
    <w:rsid w:val="000518ED"/>
    <w:rsid w:val="00051A59"/>
    <w:rsid w:val="00051F54"/>
    <w:rsid w:val="00053161"/>
    <w:rsid w:val="00054514"/>
    <w:rsid w:val="00057491"/>
    <w:rsid w:val="0006041F"/>
    <w:rsid w:val="000606C5"/>
    <w:rsid w:val="00061773"/>
    <w:rsid w:val="0006218A"/>
    <w:rsid w:val="000633CC"/>
    <w:rsid w:val="00063A28"/>
    <w:rsid w:val="00063B39"/>
    <w:rsid w:val="0006447A"/>
    <w:rsid w:val="00066414"/>
    <w:rsid w:val="00067AA3"/>
    <w:rsid w:val="00070257"/>
    <w:rsid w:val="00070374"/>
    <w:rsid w:val="000717F5"/>
    <w:rsid w:val="00072004"/>
    <w:rsid w:val="0007243C"/>
    <w:rsid w:val="00073028"/>
    <w:rsid w:val="00076755"/>
    <w:rsid w:val="000768DE"/>
    <w:rsid w:val="000805ED"/>
    <w:rsid w:val="00080639"/>
    <w:rsid w:val="000811A4"/>
    <w:rsid w:val="00083544"/>
    <w:rsid w:val="0008568C"/>
    <w:rsid w:val="0009023F"/>
    <w:rsid w:val="000910A0"/>
    <w:rsid w:val="00091B77"/>
    <w:rsid w:val="000945EF"/>
    <w:rsid w:val="000958D4"/>
    <w:rsid w:val="00095ADA"/>
    <w:rsid w:val="00095CA3"/>
    <w:rsid w:val="00097342"/>
    <w:rsid w:val="000A0527"/>
    <w:rsid w:val="000A0AAA"/>
    <w:rsid w:val="000A15ED"/>
    <w:rsid w:val="000A23A7"/>
    <w:rsid w:val="000A4DE9"/>
    <w:rsid w:val="000A797B"/>
    <w:rsid w:val="000B0168"/>
    <w:rsid w:val="000B0BA3"/>
    <w:rsid w:val="000B0DEC"/>
    <w:rsid w:val="000B19C6"/>
    <w:rsid w:val="000B1F68"/>
    <w:rsid w:val="000B333E"/>
    <w:rsid w:val="000B33D3"/>
    <w:rsid w:val="000B3467"/>
    <w:rsid w:val="000B456F"/>
    <w:rsid w:val="000B4B4A"/>
    <w:rsid w:val="000B555B"/>
    <w:rsid w:val="000C04FB"/>
    <w:rsid w:val="000C231C"/>
    <w:rsid w:val="000C25AD"/>
    <w:rsid w:val="000C3F0A"/>
    <w:rsid w:val="000C437D"/>
    <w:rsid w:val="000C4ED2"/>
    <w:rsid w:val="000C72AA"/>
    <w:rsid w:val="000C7BA4"/>
    <w:rsid w:val="000C7FCA"/>
    <w:rsid w:val="000D02A9"/>
    <w:rsid w:val="000D0972"/>
    <w:rsid w:val="000D0C2F"/>
    <w:rsid w:val="000D1FAC"/>
    <w:rsid w:val="000D231F"/>
    <w:rsid w:val="000D3FAC"/>
    <w:rsid w:val="000D414E"/>
    <w:rsid w:val="000D419D"/>
    <w:rsid w:val="000D4A17"/>
    <w:rsid w:val="000D4D0E"/>
    <w:rsid w:val="000D5670"/>
    <w:rsid w:val="000D5E85"/>
    <w:rsid w:val="000D6147"/>
    <w:rsid w:val="000D74D9"/>
    <w:rsid w:val="000E1D27"/>
    <w:rsid w:val="000E323E"/>
    <w:rsid w:val="000E32F5"/>
    <w:rsid w:val="000E5ADC"/>
    <w:rsid w:val="000E6DE7"/>
    <w:rsid w:val="000E79E0"/>
    <w:rsid w:val="000F01C4"/>
    <w:rsid w:val="000F09BB"/>
    <w:rsid w:val="000F6FC0"/>
    <w:rsid w:val="000F764C"/>
    <w:rsid w:val="00103826"/>
    <w:rsid w:val="00104827"/>
    <w:rsid w:val="0010569A"/>
    <w:rsid w:val="00105A1B"/>
    <w:rsid w:val="00106935"/>
    <w:rsid w:val="00106A2A"/>
    <w:rsid w:val="00111926"/>
    <w:rsid w:val="0011303F"/>
    <w:rsid w:val="001163E1"/>
    <w:rsid w:val="00116D9A"/>
    <w:rsid w:val="0012157D"/>
    <w:rsid w:val="001245FF"/>
    <w:rsid w:val="001300DE"/>
    <w:rsid w:val="00130986"/>
    <w:rsid w:val="00131EF8"/>
    <w:rsid w:val="00134540"/>
    <w:rsid w:val="001345C8"/>
    <w:rsid w:val="00134847"/>
    <w:rsid w:val="001356C1"/>
    <w:rsid w:val="00135CD4"/>
    <w:rsid w:val="00136239"/>
    <w:rsid w:val="00140206"/>
    <w:rsid w:val="00144320"/>
    <w:rsid w:val="0014521C"/>
    <w:rsid w:val="001459B1"/>
    <w:rsid w:val="001469E6"/>
    <w:rsid w:val="00147855"/>
    <w:rsid w:val="001519E0"/>
    <w:rsid w:val="00153CA0"/>
    <w:rsid w:val="00153E03"/>
    <w:rsid w:val="001554F0"/>
    <w:rsid w:val="00155C4C"/>
    <w:rsid w:val="0015689C"/>
    <w:rsid w:val="001602EB"/>
    <w:rsid w:val="001615FD"/>
    <w:rsid w:val="001676BA"/>
    <w:rsid w:val="00167D69"/>
    <w:rsid w:val="00170762"/>
    <w:rsid w:val="00171F1F"/>
    <w:rsid w:val="00173128"/>
    <w:rsid w:val="0017495B"/>
    <w:rsid w:val="001756A1"/>
    <w:rsid w:val="0017594D"/>
    <w:rsid w:val="001767C6"/>
    <w:rsid w:val="001771C2"/>
    <w:rsid w:val="0017725E"/>
    <w:rsid w:val="001778BA"/>
    <w:rsid w:val="00177C10"/>
    <w:rsid w:val="00181499"/>
    <w:rsid w:val="00185934"/>
    <w:rsid w:val="001878DB"/>
    <w:rsid w:val="0019281D"/>
    <w:rsid w:val="00194F4D"/>
    <w:rsid w:val="00195D41"/>
    <w:rsid w:val="00197CB6"/>
    <w:rsid w:val="001A0C2E"/>
    <w:rsid w:val="001A1CF3"/>
    <w:rsid w:val="001A45AD"/>
    <w:rsid w:val="001A4A39"/>
    <w:rsid w:val="001A567D"/>
    <w:rsid w:val="001A5D52"/>
    <w:rsid w:val="001A7196"/>
    <w:rsid w:val="001A74BD"/>
    <w:rsid w:val="001B020B"/>
    <w:rsid w:val="001B19BB"/>
    <w:rsid w:val="001B44C9"/>
    <w:rsid w:val="001B5B7B"/>
    <w:rsid w:val="001B7000"/>
    <w:rsid w:val="001B7C11"/>
    <w:rsid w:val="001C1CE7"/>
    <w:rsid w:val="001C4DC3"/>
    <w:rsid w:val="001C6D74"/>
    <w:rsid w:val="001C7B8A"/>
    <w:rsid w:val="001D3962"/>
    <w:rsid w:val="001D3E99"/>
    <w:rsid w:val="001D53D6"/>
    <w:rsid w:val="001D6E34"/>
    <w:rsid w:val="001E00B9"/>
    <w:rsid w:val="001E12E3"/>
    <w:rsid w:val="001E16ED"/>
    <w:rsid w:val="001E1F98"/>
    <w:rsid w:val="001E2C57"/>
    <w:rsid w:val="001E34D2"/>
    <w:rsid w:val="001E5207"/>
    <w:rsid w:val="001E6C53"/>
    <w:rsid w:val="001E7AC0"/>
    <w:rsid w:val="001F0EE7"/>
    <w:rsid w:val="001F1E56"/>
    <w:rsid w:val="001F29EA"/>
    <w:rsid w:val="001F50B9"/>
    <w:rsid w:val="001F605A"/>
    <w:rsid w:val="00201532"/>
    <w:rsid w:val="00202AC4"/>
    <w:rsid w:val="002031BC"/>
    <w:rsid w:val="00203319"/>
    <w:rsid w:val="002107F2"/>
    <w:rsid w:val="00213375"/>
    <w:rsid w:val="0021411B"/>
    <w:rsid w:val="0021506C"/>
    <w:rsid w:val="002178E9"/>
    <w:rsid w:val="002216A7"/>
    <w:rsid w:val="00225592"/>
    <w:rsid w:val="00226010"/>
    <w:rsid w:val="00226D7B"/>
    <w:rsid w:val="00226F8F"/>
    <w:rsid w:val="00230C46"/>
    <w:rsid w:val="00230D78"/>
    <w:rsid w:val="0023204C"/>
    <w:rsid w:val="002329C0"/>
    <w:rsid w:val="002341D4"/>
    <w:rsid w:val="00236448"/>
    <w:rsid w:val="00236B46"/>
    <w:rsid w:val="00237119"/>
    <w:rsid w:val="00237B80"/>
    <w:rsid w:val="00240646"/>
    <w:rsid w:val="00241360"/>
    <w:rsid w:val="00243AD5"/>
    <w:rsid w:val="002460EA"/>
    <w:rsid w:val="00246817"/>
    <w:rsid w:val="002502E7"/>
    <w:rsid w:val="00251BBF"/>
    <w:rsid w:val="00251C17"/>
    <w:rsid w:val="00255BB5"/>
    <w:rsid w:val="00255F31"/>
    <w:rsid w:val="00256CA6"/>
    <w:rsid w:val="00260B7A"/>
    <w:rsid w:val="00261570"/>
    <w:rsid w:val="0026223C"/>
    <w:rsid w:val="00262456"/>
    <w:rsid w:val="00263BFD"/>
    <w:rsid w:val="00265FB0"/>
    <w:rsid w:val="00266B64"/>
    <w:rsid w:val="00270606"/>
    <w:rsid w:val="0027082F"/>
    <w:rsid w:val="0027411E"/>
    <w:rsid w:val="00276073"/>
    <w:rsid w:val="00280C70"/>
    <w:rsid w:val="00281144"/>
    <w:rsid w:val="002828E1"/>
    <w:rsid w:val="00282A8B"/>
    <w:rsid w:val="002830EE"/>
    <w:rsid w:val="00284A83"/>
    <w:rsid w:val="00284D29"/>
    <w:rsid w:val="00285315"/>
    <w:rsid w:val="002875AF"/>
    <w:rsid w:val="00292774"/>
    <w:rsid w:val="002933A1"/>
    <w:rsid w:val="00293924"/>
    <w:rsid w:val="002952B7"/>
    <w:rsid w:val="00295AD3"/>
    <w:rsid w:val="00296221"/>
    <w:rsid w:val="002A0DBB"/>
    <w:rsid w:val="002A1A5E"/>
    <w:rsid w:val="002A1B78"/>
    <w:rsid w:val="002A239B"/>
    <w:rsid w:val="002A3067"/>
    <w:rsid w:val="002A4C40"/>
    <w:rsid w:val="002A5570"/>
    <w:rsid w:val="002A5984"/>
    <w:rsid w:val="002B0412"/>
    <w:rsid w:val="002B090E"/>
    <w:rsid w:val="002B65A2"/>
    <w:rsid w:val="002B6D46"/>
    <w:rsid w:val="002B7F88"/>
    <w:rsid w:val="002C04C2"/>
    <w:rsid w:val="002C27D5"/>
    <w:rsid w:val="002C3832"/>
    <w:rsid w:val="002C3AE7"/>
    <w:rsid w:val="002C506E"/>
    <w:rsid w:val="002C5099"/>
    <w:rsid w:val="002C73BE"/>
    <w:rsid w:val="002D00E9"/>
    <w:rsid w:val="002D1E75"/>
    <w:rsid w:val="002D21CD"/>
    <w:rsid w:val="002D7B62"/>
    <w:rsid w:val="002E13F6"/>
    <w:rsid w:val="002E141B"/>
    <w:rsid w:val="002E3029"/>
    <w:rsid w:val="002E76DD"/>
    <w:rsid w:val="002F0443"/>
    <w:rsid w:val="002F17F7"/>
    <w:rsid w:val="002F1B02"/>
    <w:rsid w:val="002F1EB1"/>
    <w:rsid w:val="002F33C5"/>
    <w:rsid w:val="002F445A"/>
    <w:rsid w:val="00301D12"/>
    <w:rsid w:val="00304696"/>
    <w:rsid w:val="003047EB"/>
    <w:rsid w:val="003067D0"/>
    <w:rsid w:val="00306DEE"/>
    <w:rsid w:val="00312315"/>
    <w:rsid w:val="0031625F"/>
    <w:rsid w:val="00316428"/>
    <w:rsid w:val="0031664C"/>
    <w:rsid w:val="00320AAD"/>
    <w:rsid w:val="00320D96"/>
    <w:rsid w:val="00320EB7"/>
    <w:rsid w:val="003216C8"/>
    <w:rsid w:val="00321743"/>
    <w:rsid w:val="0032250D"/>
    <w:rsid w:val="00323D31"/>
    <w:rsid w:val="00323E23"/>
    <w:rsid w:val="00324FF7"/>
    <w:rsid w:val="00325288"/>
    <w:rsid w:val="003262C6"/>
    <w:rsid w:val="0032696C"/>
    <w:rsid w:val="00330EE4"/>
    <w:rsid w:val="00331D24"/>
    <w:rsid w:val="00331EC1"/>
    <w:rsid w:val="00337271"/>
    <w:rsid w:val="00340999"/>
    <w:rsid w:val="00342159"/>
    <w:rsid w:val="003428B9"/>
    <w:rsid w:val="00342B81"/>
    <w:rsid w:val="00343B73"/>
    <w:rsid w:val="00344E73"/>
    <w:rsid w:val="0034536A"/>
    <w:rsid w:val="003464B7"/>
    <w:rsid w:val="003476C8"/>
    <w:rsid w:val="00350905"/>
    <w:rsid w:val="00351B8B"/>
    <w:rsid w:val="00351D2D"/>
    <w:rsid w:val="00351E20"/>
    <w:rsid w:val="003536EA"/>
    <w:rsid w:val="0035484F"/>
    <w:rsid w:val="003570CB"/>
    <w:rsid w:val="003576DA"/>
    <w:rsid w:val="00361532"/>
    <w:rsid w:val="0036207C"/>
    <w:rsid w:val="00363513"/>
    <w:rsid w:val="00363771"/>
    <w:rsid w:val="0036387D"/>
    <w:rsid w:val="00363AC3"/>
    <w:rsid w:val="0036411A"/>
    <w:rsid w:val="0036552A"/>
    <w:rsid w:val="003675C7"/>
    <w:rsid w:val="00372DB5"/>
    <w:rsid w:val="003743E6"/>
    <w:rsid w:val="0037472A"/>
    <w:rsid w:val="00375284"/>
    <w:rsid w:val="0037762B"/>
    <w:rsid w:val="00380F72"/>
    <w:rsid w:val="00383C3B"/>
    <w:rsid w:val="00385534"/>
    <w:rsid w:val="00386CD9"/>
    <w:rsid w:val="0038744B"/>
    <w:rsid w:val="003878C4"/>
    <w:rsid w:val="003905C7"/>
    <w:rsid w:val="00390C63"/>
    <w:rsid w:val="003916AF"/>
    <w:rsid w:val="00391E61"/>
    <w:rsid w:val="00391F46"/>
    <w:rsid w:val="00393E70"/>
    <w:rsid w:val="00394841"/>
    <w:rsid w:val="003958D5"/>
    <w:rsid w:val="00397892"/>
    <w:rsid w:val="003A0ABA"/>
    <w:rsid w:val="003A15A3"/>
    <w:rsid w:val="003A2BF7"/>
    <w:rsid w:val="003A3950"/>
    <w:rsid w:val="003A6A0C"/>
    <w:rsid w:val="003A6E9F"/>
    <w:rsid w:val="003B070A"/>
    <w:rsid w:val="003B0B98"/>
    <w:rsid w:val="003B0FB0"/>
    <w:rsid w:val="003B1D6C"/>
    <w:rsid w:val="003B23BD"/>
    <w:rsid w:val="003B4C01"/>
    <w:rsid w:val="003B75E8"/>
    <w:rsid w:val="003C03F5"/>
    <w:rsid w:val="003C0FE5"/>
    <w:rsid w:val="003C4B4E"/>
    <w:rsid w:val="003C4C49"/>
    <w:rsid w:val="003C4DCE"/>
    <w:rsid w:val="003D2FF6"/>
    <w:rsid w:val="003D52E7"/>
    <w:rsid w:val="003D5CAC"/>
    <w:rsid w:val="003D677D"/>
    <w:rsid w:val="003D6A5F"/>
    <w:rsid w:val="003D7DBC"/>
    <w:rsid w:val="003E2FDB"/>
    <w:rsid w:val="003E3136"/>
    <w:rsid w:val="003E3A75"/>
    <w:rsid w:val="003E4C39"/>
    <w:rsid w:val="003E4FD0"/>
    <w:rsid w:val="003E6529"/>
    <w:rsid w:val="003E7E73"/>
    <w:rsid w:val="003F03F6"/>
    <w:rsid w:val="003F0547"/>
    <w:rsid w:val="003F0C16"/>
    <w:rsid w:val="003F0F56"/>
    <w:rsid w:val="003F34C8"/>
    <w:rsid w:val="003F3DD8"/>
    <w:rsid w:val="003F3F3F"/>
    <w:rsid w:val="003F658F"/>
    <w:rsid w:val="003F6C16"/>
    <w:rsid w:val="003F7F30"/>
    <w:rsid w:val="00402269"/>
    <w:rsid w:val="00403EE6"/>
    <w:rsid w:val="004044DE"/>
    <w:rsid w:val="004048BF"/>
    <w:rsid w:val="0040796E"/>
    <w:rsid w:val="00407D47"/>
    <w:rsid w:val="00410924"/>
    <w:rsid w:val="0041110C"/>
    <w:rsid w:val="004117E4"/>
    <w:rsid w:val="00412480"/>
    <w:rsid w:val="0041321F"/>
    <w:rsid w:val="00414958"/>
    <w:rsid w:val="004169CB"/>
    <w:rsid w:val="00416B5F"/>
    <w:rsid w:val="00416CFC"/>
    <w:rsid w:val="00417380"/>
    <w:rsid w:val="00417A9D"/>
    <w:rsid w:val="004201B2"/>
    <w:rsid w:val="00425A19"/>
    <w:rsid w:val="00425A93"/>
    <w:rsid w:val="00430378"/>
    <w:rsid w:val="00430BB3"/>
    <w:rsid w:val="00435F26"/>
    <w:rsid w:val="004402E4"/>
    <w:rsid w:val="004404D5"/>
    <w:rsid w:val="00440665"/>
    <w:rsid w:val="00441BF2"/>
    <w:rsid w:val="004420BD"/>
    <w:rsid w:val="00442A8D"/>
    <w:rsid w:val="00443D2A"/>
    <w:rsid w:val="0044494C"/>
    <w:rsid w:val="0044512F"/>
    <w:rsid w:val="00446349"/>
    <w:rsid w:val="00446A76"/>
    <w:rsid w:val="00451C1D"/>
    <w:rsid w:val="00452F00"/>
    <w:rsid w:val="0045406E"/>
    <w:rsid w:val="00454124"/>
    <w:rsid w:val="004546DC"/>
    <w:rsid w:val="00460069"/>
    <w:rsid w:val="00460C21"/>
    <w:rsid w:val="00461426"/>
    <w:rsid w:val="00463862"/>
    <w:rsid w:val="0046386F"/>
    <w:rsid w:val="0046405E"/>
    <w:rsid w:val="00464643"/>
    <w:rsid w:val="00465177"/>
    <w:rsid w:val="00465D12"/>
    <w:rsid w:val="00471811"/>
    <w:rsid w:val="004736F7"/>
    <w:rsid w:val="00473912"/>
    <w:rsid w:val="00473C8B"/>
    <w:rsid w:val="00473FF9"/>
    <w:rsid w:val="004752BC"/>
    <w:rsid w:val="00475D30"/>
    <w:rsid w:val="00476004"/>
    <w:rsid w:val="0047736A"/>
    <w:rsid w:val="0048219D"/>
    <w:rsid w:val="00482328"/>
    <w:rsid w:val="00482D21"/>
    <w:rsid w:val="0048408B"/>
    <w:rsid w:val="004858D3"/>
    <w:rsid w:val="00486360"/>
    <w:rsid w:val="00486B20"/>
    <w:rsid w:val="00486C28"/>
    <w:rsid w:val="00486D1A"/>
    <w:rsid w:val="00490EA5"/>
    <w:rsid w:val="0049233C"/>
    <w:rsid w:val="00493106"/>
    <w:rsid w:val="004942E4"/>
    <w:rsid w:val="00495797"/>
    <w:rsid w:val="004966AE"/>
    <w:rsid w:val="004A0F63"/>
    <w:rsid w:val="004A11B1"/>
    <w:rsid w:val="004A2516"/>
    <w:rsid w:val="004A26AC"/>
    <w:rsid w:val="004A2D42"/>
    <w:rsid w:val="004A3797"/>
    <w:rsid w:val="004A39EE"/>
    <w:rsid w:val="004A6565"/>
    <w:rsid w:val="004A7BF8"/>
    <w:rsid w:val="004B11B4"/>
    <w:rsid w:val="004B1CD1"/>
    <w:rsid w:val="004B40A4"/>
    <w:rsid w:val="004C059C"/>
    <w:rsid w:val="004C18A9"/>
    <w:rsid w:val="004C1A48"/>
    <w:rsid w:val="004C1AAA"/>
    <w:rsid w:val="004D2CA3"/>
    <w:rsid w:val="004D5C58"/>
    <w:rsid w:val="004D5D46"/>
    <w:rsid w:val="004D6113"/>
    <w:rsid w:val="004D6837"/>
    <w:rsid w:val="004D6C6A"/>
    <w:rsid w:val="004D7158"/>
    <w:rsid w:val="004D7E9B"/>
    <w:rsid w:val="004E0E1D"/>
    <w:rsid w:val="004E16A0"/>
    <w:rsid w:val="004E29B3"/>
    <w:rsid w:val="004E2DC5"/>
    <w:rsid w:val="004E37FE"/>
    <w:rsid w:val="004E3C1C"/>
    <w:rsid w:val="004E43A2"/>
    <w:rsid w:val="004E6951"/>
    <w:rsid w:val="004E6FC8"/>
    <w:rsid w:val="004E7F10"/>
    <w:rsid w:val="004F3309"/>
    <w:rsid w:val="004F3A93"/>
    <w:rsid w:val="004F75F0"/>
    <w:rsid w:val="00500088"/>
    <w:rsid w:val="005008CA"/>
    <w:rsid w:val="005025AB"/>
    <w:rsid w:val="00504C3D"/>
    <w:rsid w:val="00505BA2"/>
    <w:rsid w:val="005067AF"/>
    <w:rsid w:val="005078C8"/>
    <w:rsid w:val="0051034F"/>
    <w:rsid w:val="005108BE"/>
    <w:rsid w:val="005129EB"/>
    <w:rsid w:val="0051600B"/>
    <w:rsid w:val="005210E6"/>
    <w:rsid w:val="005228FE"/>
    <w:rsid w:val="005229A5"/>
    <w:rsid w:val="00523167"/>
    <w:rsid w:val="00523C8B"/>
    <w:rsid w:val="00523E0F"/>
    <w:rsid w:val="0052589A"/>
    <w:rsid w:val="005260CD"/>
    <w:rsid w:val="00530EFF"/>
    <w:rsid w:val="005368C1"/>
    <w:rsid w:val="005373B3"/>
    <w:rsid w:val="005373B5"/>
    <w:rsid w:val="0053795D"/>
    <w:rsid w:val="005452EB"/>
    <w:rsid w:val="00547C4E"/>
    <w:rsid w:val="00550116"/>
    <w:rsid w:val="00550AB6"/>
    <w:rsid w:val="00550FE6"/>
    <w:rsid w:val="00551766"/>
    <w:rsid w:val="00552BD9"/>
    <w:rsid w:val="0055750A"/>
    <w:rsid w:val="00557A5C"/>
    <w:rsid w:val="00560B49"/>
    <w:rsid w:val="0056242A"/>
    <w:rsid w:val="00562B18"/>
    <w:rsid w:val="00564132"/>
    <w:rsid w:val="00564A42"/>
    <w:rsid w:val="00565E66"/>
    <w:rsid w:val="00566230"/>
    <w:rsid w:val="00566EC7"/>
    <w:rsid w:val="00572B13"/>
    <w:rsid w:val="00574DDD"/>
    <w:rsid w:val="0057560F"/>
    <w:rsid w:val="00576273"/>
    <w:rsid w:val="005775C1"/>
    <w:rsid w:val="005775EF"/>
    <w:rsid w:val="005805C8"/>
    <w:rsid w:val="00581C1D"/>
    <w:rsid w:val="00584ABE"/>
    <w:rsid w:val="00584DD2"/>
    <w:rsid w:val="0058519E"/>
    <w:rsid w:val="00587869"/>
    <w:rsid w:val="00587B75"/>
    <w:rsid w:val="00590D07"/>
    <w:rsid w:val="00591EB1"/>
    <w:rsid w:val="00592057"/>
    <w:rsid w:val="00594C1A"/>
    <w:rsid w:val="005955A0"/>
    <w:rsid w:val="00595D0C"/>
    <w:rsid w:val="005962C6"/>
    <w:rsid w:val="00596ED3"/>
    <w:rsid w:val="005A07E5"/>
    <w:rsid w:val="005A2EA4"/>
    <w:rsid w:val="005A43BE"/>
    <w:rsid w:val="005A5722"/>
    <w:rsid w:val="005A64EE"/>
    <w:rsid w:val="005B06EB"/>
    <w:rsid w:val="005B1A14"/>
    <w:rsid w:val="005B20CD"/>
    <w:rsid w:val="005B29FA"/>
    <w:rsid w:val="005B32FA"/>
    <w:rsid w:val="005B46E4"/>
    <w:rsid w:val="005B559B"/>
    <w:rsid w:val="005B66A6"/>
    <w:rsid w:val="005C0958"/>
    <w:rsid w:val="005C0CEE"/>
    <w:rsid w:val="005C1A29"/>
    <w:rsid w:val="005C454D"/>
    <w:rsid w:val="005C458A"/>
    <w:rsid w:val="005C4D7D"/>
    <w:rsid w:val="005C67F5"/>
    <w:rsid w:val="005C7940"/>
    <w:rsid w:val="005D0505"/>
    <w:rsid w:val="005D0CE8"/>
    <w:rsid w:val="005D228A"/>
    <w:rsid w:val="005D39A5"/>
    <w:rsid w:val="005D3A52"/>
    <w:rsid w:val="005D4424"/>
    <w:rsid w:val="005D4B34"/>
    <w:rsid w:val="005D5884"/>
    <w:rsid w:val="005D6AA9"/>
    <w:rsid w:val="005D6F36"/>
    <w:rsid w:val="005D7836"/>
    <w:rsid w:val="005E0F3A"/>
    <w:rsid w:val="005E2819"/>
    <w:rsid w:val="005E2B23"/>
    <w:rsid w:val="005E585B"/>
    <w:rsid w:val="005E5CED"/>
    <w:rsid w:val="005E7595"/>
    <w:rsid w:val="005F152B"/>
    <w:rsid w:val="005F3349"/>
    <w:rsid w:val="0060303E"/>
    <w:rsid w:val="0060337C"/>
    <w:rsid w:val="0060345D"/>
    <w:rsid w:val="006041EA"/>
    <w:rsid w:val="00605AFB"/>
    <w:rsid w:val="006078CF"/>
    <w:rsid w:val="00610E6A"/>
    <w:rsid w:val="00611141"/>
    <w:rsid w:val="006121C5"/>
    <w:rsid w:val="006144A0"/>
    <w:rsid w:val="00615564"/>
    <w:rsid w:val="0061574F"/>
    <w:rsid w:val="00616C08"/>
    <w:rsid w:val="00617B1A"/>
    <w:rsid w:val="00620A47"/>
    <w:rsid w:val="006218D4"/>
    <w:rsid w:val="0062291B"/>
    <w:rsid w:val="00624429"/>
    <w:rsid w:val="00624C23"/>
    <w:rsid w:val="00624EA6"/>
    <w:rsid w:val="00625239"/>
    <w:rsid w:val="00626F46"/>
    <w:rsid w:val="006278FB"/>
    <w:rsid w:val="00630855"/>
    <w:rsid w:val="00633968"/>
    <w:rsid w:val="0063580B"/>
    <w:rsid w:val="00635AE0"/>
    <w:rsid w:val="00635DC7"/>
    <w:rsid w:val="006361CA"/>
    <w:rsid w:val="006371AC"/>
    <w:rsid w:val="006379E9"/>
    <w:rsid w:val="00640FB7"/>
    <w:rsid w:val="006421E0"/>
    <w:rsid w:val="00642419"/>
    <w:rsid w:val="00643F5B"/>
    <w:rsid w:val="00644279"/>
    <w:rsid w:val="006455F8"/>
    <w:rsid w:val="0064570F"/>
    <w:rsid w:val="006458C6"/>
    <w:rsid w:val="00646B81"/>
    <w:rsid w:val="00647B66"/>
    <w:rsid w:val="00651DA5"/>
    <w:rsid w:val="00653D13"/>
    <w:rsid w:val="00654DD4"/>
    <w:rsid w:val="00657701"/>
    <w:rsid w:val="0066309E"/>
    <w:rsid w:val="00663826"/>
    <w:rsid w:val="006639B8"/>
    <w:rsid w:val="00664FBE"/>
    <w:rsid w:val="00665736"/>
    <w:rsid w:val="00667F31"/>
    <w:rsid w:val="00671E77"/>
    <w:rsid w:val="00676642"/>
    <w:rsid w:val="00677E28"/>
    <w:rsid w:val="006801CD"/>
    <w:rsid w:val="00680F7F"/>
    <w:rsid w:val="00681AD1"/>
    <w:rsid w:val="00682BC6"/>
    <w:rsid w:val="006846B7"/>
    <w:rsid w:val="00684CF3"/>
    <w:rsid w:val="006853AF"/>
    <w:rsid w:val="006860CF"/>
    <w:rsid w:val="0068615E"/>
    <w:rsid w:val="006866C7"/>
    <w:rsid w:val="00687D31"/>
    <w:rsid w:val="00687E7D"/>
    <w:rsid w:val="00690850"/>
    <w:rsid w:val="00690CB6"/>
    <w:rsid w:val="00694791"/>
    <w:rsid w:val="00695D83"/>
    <w:rsid w:val="006A3DB6"/>
    <w:rsid w:val="006A3EF3"/>
    <w:rsid w:val="006A54F9"/>
    <w:rsid w:val="006A62C5"/>
    <w:rsid w:val="006A66DA"/>
    <w:rsid w:val="006B0E22"/>
    <w:rsid w:val="006B1B16"/>
    <w:rsid w:val="006B259F"/>
    <w:rsid w:val="006B3890"/>
    <w:rsid w:val="006B4C68"/>
    <w:rsid w:val="006B67D3"/>
    <w:rsid w:val="006B6A92"/>
    <w:rsid w:val="006C0A08"/>
    <w:rsid w:val="006C0DA1"/>
    <w:rsid w:val="006C0DC6"/>
    <w:rsid w:val="006C0EFD"/>
    <w:rsid w:val="006C1E15"/>
    <w:rsid w:val="006C1E7E"/>
    <w:rsid w:val="006C25EF"/>
    <w:rsid w:val="006C3962"/>
    <w:rsid w:val="006C473F"/>
    <w:rsid w:val="006C484D"/>
    <w:rsid w:val="006C59BD"/>
    <w:rsid w:val="006C71CF"/>
    <w:rsid w:val="006D2008"/>
    <w:rsid w:val="006D63BE"/>
    <w:rsid w:val="006D7895"/>
    <w:rsid w:val="006E24ED"/>
    <w:rsid w:val="006E42FF"/>
    <w:rsid w:val="006E482A"/>
    <w:rsid w:val="006E51E5"/>
    <w:rsid w:val="006E6B19"/>
    <w:rsid w:val="006F1BB0"/>
    <w:rsid w:val="006F1C45"/>
    <w:rsid w:val="006F38E8"/>
    <w:rsid w:val="006F5D01"/>
    <w:rsid w:val="006F759B"/>
    <w:rsid w:val="006F7893"/>
    <w:rsid w:val="007004AD"/>
    <w:rsid w:val="00700653"/>
    <w:rsid w:val="007014FC"/>
    <w:rsid w:val="007027CB"/>
    <w:rsid w:val="00703216"/>
    <w:rsid w:val="00704251"/>
    <w:rsid w:val="00704490"/>
    <w:rsid w:val="00704A6F"/>
    <w:rsid w:val="00706B6C"/>
    <w:rsid w:val="0070790D"/>
    <w:rsid w:val="0071092F"/>
    <w:rsid w:val="007110D0"/>
    <w:rsid w:val="00713D00"/>
    <w:rsid w:val="00715C58"/>
    <w:rsid w:val="0071765D"/>
    <w:rsid w:val="0071797B"/>
    <w:rsid w:val="0072033C"/>
    <w:rsid w:val="007208A3"/>
    <w:rsid w:val="00727A62"/>
    <w:rsid w:val="007332D5"/>
    <w:rsid w:val="00733E2B"/>
    <w:rsid w:val="007340FF"/>
    <w:rsid w:val="00734619"/>
    <w:rsid w:val="007358BA"/>
    <w:rsid w:val="007376C1"/>
    <w:rsid w:val="0074176C"/>
    <w:rsid w:val="00741A51"/>
    <w:rsid w:val="007424B5"/>
    <w:rsid w:val="007433B1"/>
    <w:rsid w:val="00744008"/>
    <w:rsid w:val="00745822"/>
    <w:rsid w:val="00745F3C"/>
    <w:rsid w:val="00750351"/>
    <w:rsid w:val="00751797"/>
    <w:rsid w:val="00752F5E"/>
    <w:rsid w:val="00753511"/>
    <w:rsid w:val="00754C62"/>
    <w:rsid w:val="00755846"/>
    <w:rsid w:val="00760CDF"/>
    <w:rsid w:val="007611D4"/>
    <w:rsid w:val="00761721"/>
    <w:rsid w:val="0076246A"/>
    <w:rsid w:val="00766033"/>
    <w:rsid w:val="007665E9"/>
    <w:rsid w:val="007678BA"/>
    <w:rsid w:val="00770652"/>
    <w:rsid w:val="00770EC3"/>
    <w:rsid w:val="007739AB"/>
    <w:rsid w:val="00773D4F"/>
    <w:rsid w:val="00775411"/>
    <w:rsid w:val="00775D18"/>
    <w:rsid w:val="00775F17"/>
    <w:rsid w:val="0077629E"/>
    <w:rsid w:val="00776F98"/>
    <w:rsid w:val="0077723B"/>
    <w:rsid w:val="00777949"/>
    <w:rsid w:val="00780748"/>
    <w:rsid w:val="00780A25"/>
    <w:rsid w:val="00780C5A"/>
    <w:rsid w:val="007811DA"/>
    <w:rsid w:val="00783884"/>
    <w:rsid w:val="00784D58"/>
    <w:rsid w:val="007852AF"/>
    <w:rsid w:val="007867CE"/>
    <w:rsid w:val="0079009B"/>
    <w:rsid w:val="00790EFA"/>
    <w:rsid w:val="007911CA"/>
    <w:rsid w:val="00792814"/>
    <w:rsid w:val="00792F36"/>
    <w:rsid w:val="00793C4F"/>
    <w:rsid w:val="00794012"/>
    <w:rsid w:val="00795123"/>
    <w:rsid w:val="00796990"/>
    <w:rsid w:val="007976D9"/>
    <w:rsid w:val="007A03E8"/>
    <w:rsid w:val="007A0972"/>
    <w:rsid w:val="007A0AF1"/>
    <w:rsid w:val="007A2C87"/>
    <w:rsid w:val="007A6DC5"/>
    <w:rsid w:val="007B121B"/>
    <w:rsid w:val="007B3A0B"/>
    <w:rsid w:val="007B72C0"/>
    <w:rsid w:val="007C380D"/>
    <w:rsid w:val="007C507F"/>
    <w:rsid w:val="007C509F"/>
    <w:rsid w:val="007C5322"/>
    <w:rsid w:val="007C5799"/>
    <w:rsid w:val="007C5974"/>
    <w:rsid w:val="007C68ED"/>
    <w:rsid w:val="007D1E1E"/>
    <w:rsid w:val="007D1E64"/>
    <w:rsid w:val="007D273B"/>
    <w:rsid w:val="007D2DF9"/>
    <w:rsid w:val="007D2E08"/>
    <w:rsid w:val="007D52FD"/>
    <w:rsid w:val="007D596D"/>
    <w:rsid w:val="007E130B"/>
    <w:rsid w:val="007E2BD3"/>
    <w:rsid w:val="007E2D41"/>
    <w:rsid w:val="007E3236"/>
    <w:rsid w:val="007E507A"/>
    <w:rsid w:val="007E6AF2"/>
    <w:rsid w:val="007E6D48"/>
    <w:rsid w:val="007F15E3"/>
    <w:rsid w:val="007F26DD"/>
    <w:rsid w:val="007F272B"/>
    <w:rsid w:val="007F557B"/>
    <w:rsid w:val="007F69A7"/>
    <w:rsid w:val="007F7A46"/>
    <w:rsid w:val="00800CD9"/>
    <w:rsid w:val="00803600"/>
    <w:rsid w:val="00804271"/>
    <w:rsid w:val="008050A8"/>
    <w:rsid w:val="008059EB"/>
    <w:rsid w:val="00807CC0"/>
    <w:rsid w:val="00810BAD"/>
    <w:rsid w:val="0081159F"/>
    <w:rsid w:val="00814CEC"/>
    <w:rsid w:val="00814DD1"/>
    <w:rsid w:val="00814F19"/>
    <w:rsid w:val="0081529D"/>
    <w:rsid w:val="00815D14"/>
    <w:rsid w:val="00815DDB"/>
    <w:rsid w:val="008203A9"/>
    <w:rsid w:val="00820480"/>
    <w:rsid w:val="00822389"/>
    <w:rsid w:val="00822E28"/>
    <w:rsid w:val="008247F6"/>
    <w:rsid w:val="00824F90"/>
    <w:rsid w:val="008259F9"/>
    <w:rsid w:val="00825F43"/>
    <w:rsid w:val="00830FFA"/>
    <w:rsid w:val="0083221B"/>
    <w:rsid w:val="00833492"/>
    <w:rsid w:val="0083376A"/>
    <w:rsid w:val="008358C6"/>
    <w:rsid w:val="00836306"/>
    <w:rsid w:val="00836FD1"/>
    <w:rsid w:val="00843432"/>
    <w:rsid w:val="00844BF0"/>
    <w:rsid w:val="00846F7D"/>
    <w:rsid w:val="008529C4"/>
    <w:rsid w:val="0085418E"/>
    <w:rsid w:val="00856C2F"/>
    <w:rsid w:val="00861B9B"/>
    <w:rsid w:val="00861C9A"/>
    <w:rsid w:val="00862A7C"/>
    <w:rsid w:val="00862E87"/>
    <w:rsid w:val="00865CA5"/>
    <w:rsid w:val="00865CA8"/>
    <w:rsid w:val="0087046A"/>
    <w:rsid w:val="00870D96"/>
    <w:rsid w:val="00870FB0"/>
    <w:rsid w:val="00873BA9"/>
    <w:rsid w:val="008759F0"/>
    <w:rsid w:val="00876AC7"/>
    <w:rsid w:val="008771CF"/>
    <w:rsid w:val="0087730E"/>
    <w:rsid w:val="00880259"/>
    <w:rsid w:val="0088139B"/>
    <w:rsid w:val="008817DF"/>
    <w:rsid w:val="0088182C"/>
    <w:rsid w:val="00882288"/>
    <w:rsid w:val="00883DEC"/>
    <w:rsid w:val="00885B4D"/>
    <w:rsid w:val="00885EF5"/>
    <w:rsid w:val="008860C2"/>
    <w:rsid w:val="0088643F"/>
    <w:rsid w:val="00886F83"/>
    <w:rsid w:val="008900C4"/>
    <w:rsid w:val="00890A6E"/>
    <w:rsid w:val="00890F35"/>
    <w:rsid w:val="008930B8"/>
    <w:rsid w:val="008953BE"/>
    <w:rsid w:val="008958AE"/>
    <w:rsid w:val="008971A5"/>
    <w:rsid w:val="008975D2"/>
    <w:rsid w:val="008A16C6"/>
    <w:rsid w:val="008A2415"/>
    <w:rsid w:val="008A3DE2"/>
    <w:rsid w:val="008A42B7"/>
    <w:rsid w:val="008A5120"/>
    <w:rsid w:val="008A579E"/>
    <w:rsid w:val="008A6B42"/>
    <w:rsid w:val="008B0284"/>
    <w:rsid w:val="008B1304"/>
    <w:rsid w:val="008B2809"/>
    <w:rsid w:val="008B52EA"/>
    <w:rsid w:val="008B6D6D"/>
    <w:rsid w:val="008B7F63"/>
    <w:rsid w:val="008C26FB"/>
    <w:rsid w:val="008C341E"/>
    <w:rsid w:val="008C5D9E"/>
    <w:rsid w:val="008C5EF6"/>
    <w:rsid w:val="008C679D"/>
    <w:rsid w:val="008D0652"/>
    <w:rsid w:val="008D0B73"/>
    <w:rsid w:val="008D0F52"/>
    <w:rsid w:val="008D3139"/>
    <w:rsid w:val="008D338D"/>
    <w:rsid w:val="008D3A64"/>
    <w:rsid w:val="008D4166"/>
    <w:rsid w:val="008D611D"/>
    <w:rsid w:val="008D629E"/>
    <w:rsid w:val="008D6827"/>
    <w:rsid w:val="008D6863"/>
    <w:rsid w:val="008E1F57"/>
    <w:rsid w:val="008E1F74"/>
    <w:rsid w:val="008E2A88"/>
    <w:rsid w:val="008E6CA9"/>
    <w:rsid w:val="008E6D33"/>
    <w:rsid w:val="008E6F52"/>
    <w:rsid w:val="008E7308"/>
    <w:rsid w:val="008F4111"/>
    <w:rsid w:val="008F46E8"/>
    <w:rsid w:val="008F4948"/>
    <w:rsid w:val="008F5397"/>
    <w:rsid w:val="008F72E5"/>
    <w:rsid w:val="008F7A04"/>
    <w:rsid w:val="00900A20"/>
    <w:rsid w:val="009030AB"/>
    <w:rsid w:val="00903F17"/>
    <w:rsid w:val="00905E33"/>
    <w:rsid w:val="00906A44"/>
    <w:rsid w:val="00910C8C"/>
    <w:rsid w:val="00912376"/>
    <w:rsid w:val="00912C2F"/>
    <w:rsid w:val="0091364C"/>
    <w:rsid w:val="009144F0"/>
    <w:rsid w:val="00914C2E"/>
    <w:rsid w:val="00917C28"/>
    <w:rsid w:val="0092168D"/>
    <w:rsid w:val="00921ACC"/>
    <w:rsid w:val="00925189"/>
    <w:rsid w:val="00925664"/>
    <w:rsid w:val="00926585"/>
    <w:rsid w:val="0092693B"/>
    <w:rsid w:val="0092799B"/>
    <w:rsid w:val="00927D43"/>
    <w:rsid w:val="00930E99"/>
    <w:rsid w:val="0093120F"/>
    <w:rsid w:val="00931299"/>
    <w:rsid w:val="00933F47"/>
    <w:rsid w:val="00936FD8"/>
    <w:rsid w:val="0093786C"/>
    <w:rsid w:val="009402C5"/>
    <w:rsid w:val="00941EE1"/>
    <w:rsid w:val="00943A87"/>
    <w:rsid w:val="00943BBB"/>
    <w:rsid w:val="00944664"/>
    <w:rsid w:val="0094580F"/>
    <w:rsid w:val="00945FF8"/>
    <w:rsid w:val="0095040B"/>
    <w:rsid w:val="009504CC"/>
    <w:rsid w:val="009530CD"/>
    <w:rsid w:val="0095424D"/>
    <w:rsid w:val="009546A6"/>
    <w:rsid w:val="00954BB6"/>
    <w:rsid w:val="009574B3"/>
    <w:rsid w:val="009601A7"/>
    <w:rsid w:val="0096061D"/>
    <w:rsid w:val="0096153F"/>
    <w:rsid w:val="00961795"/>
    <w:rsid w:val="00961E1A"/>
    <w:rsid w:val="00966306"/>
    <w:rsid w:val="0096751A"/>
    <w:rsid w:val="00970DBD"/>
    <w:rsid w:val="0097249D"/>
    <w:rsid w:val="00972785"/>
    <w:rsid w:val="0097396B"/>
    <w:rsid w:val="00973F43"/>
    <w:rsid w:val="00974986"/>
    <w:rsid w:val="00974FA3"/>
    <w:rsid w:val="009761E4"/>
    <w:rsid w:val="0097635C"/>
    <w:rsid w:val="00976B27"/>
    <w:rsid w:val="00976C9A"/>
    <w:rsid w:val="00977C41"/>
    <w:rsid w:val="00986A1C"/>
    <w:rsid w:val="009877BF"/>
    <w:rsid w:val="00990253"/>
    <w:rsid w:val="0099352F"/>
    <w:rsid w:val="00997422"/>
    <w:rsid w:val="009A33A0"/>
    <w:rsid w:val="009A4210"/>
    <w:rsid w:val="009A73E9"/>
    <w:rsid w:val="009A787F"/>
    <w:rsid w:val="009B0464"/>
    <w:rsid w:val="009B072F"/>
    <w:rsid w:val="009B0F3F"/>
    <w:rsid w:val="009B1CC8"/>
    <w:rsid w:val="009B2F6F"/>
    <w:rsid w:val="009B4E91"/>
    <w:rsid w:val="009B666C"/>
    <w:rsid w:val="009B6AEA"/>
    <w:rsid w:val="009B6CFC"/>
    <w:rsid w:val="009B72C4"/>
    <w:rsid w:val="009C21BC"/>
    <w:rsid w:val="009C283A"/>
    <w:rsid w:val="009C3FCE"/>
    <w:rsid w:val="009C4728"/>
    <w:rsid w:val="009C6FBC"/>
    <w:rsid w:val="009D0083"/>
    <w:rsid w:val="009D04EB"/>
    <w:rsid w:val="009D13CB"/>
    <w:rsid w:val="009D150E"/>
    <w:rsid w:val="009D1A1D"/>
    <w:rsid w:val="009D2FCD"/>
    <w:rsid w:val="009D443A"/>
    <w:rsid w:val="009D457A"/>
    <w:rsid w:val="009D59D1"/>
    <w:rsid w:val="009D59DC"/>
    <w:rsid w:val="009D6271"/>
    <w:rsid w:val="009D7F00"/>
    <w:rsid w:val="009E06D4"/>
    <w:rsid w:val="009E0978"/>
    <w:rsid w:val="009E10EB"/>
    <w:rsid w:val="009E1B23"/>
    <w:rsid w:val="009E21F3"/>
    <w:rsid w:val="009E277D"/>
    <w:rsid w:val="009E3910"/>
    <w:rsid w:val="009E3E13"/>
    <w:rsid w:val="009E6321"/>
    <w:rsid w:val="009E69B6"/>
    <w:rsid w:val="009E7F12"/>
    <w:rsid w:val="009F02E0"/>
    <w:rsid w:val="009F0852"/>
    <w:rsid w:val="009F43B6"/>
    <w:rsid w:val="009F446E"/>
    <w:rsid w:val="009F53A1"/>
    <w:rsid w:val="009F7B60"/>
    <w:rsid w:val="00A00005"/>
    <w:rsid w:val="00A00424"/>
    <w:rsid w:val="00A01CE9"/>
    <w:rsid w:val="00A04EF3"/>
    <w:rsid w:val="00A05DF0"/>
    <w:rsid w:val="00A1039C"/>
    <w:rsid w:val="00A115AB"/>
    <w:rsid w:val="00A126F2"/>
    <w:rsid w:val="00A1346F"/>
    <w:rsid w:val="00A14BFE"/>
    <w:rsid w:val="00A16451"/>
    <w:rsid w:val="00A1798A"/>
    <w:rsid w:val="00A206CA"/>
    <w:rsid w:val="00A212F6"/>
    <w:rsid w:val="00A217E6"/>
    <w:rsid w:val="00A21916"/>
    <w:rsid w:val="00A26ED4"/>
    <w:rsid w:val="00A34B20"/>
    <w:rsid w:val="00A35083"/>
    <w:rsid w:val="00A35996"/>
    <w:rsid w:val="00A372E8"/>
    <w:rsid w:val="00A37EF6"/>
    <w:rsid w:val="00A406B0"/>
    <w:rsid w:val="00A427EB"/>
    <w:rsid w:val="00A42C5E"/>
    <w:rsid w:val="00A43861"/>
    <w:rsid w:val="00A43F2A"/>
    <w:rsid w:val="00A45EB5"/>
    <w:rsid w:val="00A468E1"/>
    <w:rsid w:val="00A46D7F"/>
    <w:rsid w:val="00A47299"/>
    <w:rsid w:val="00A51301"/>
    <w:rsid w:val="00A53B6B"/>
    <w:rsid w:val="00A5623F"/>
    <w:rsid w:val="00A5717D"/>
    <w:rsid w:val="00A571BE"/>
    <w:rsid w:val="00A572D4"/>
    <w:rsid w:val="00A57DD3"/>
    <w:rsid w:val="00A57E79"/>
    <w:rsid w:val="00A6050A"/>
    <w:rsid w:val="00A63B52"/>
    <w:rsid w:val="00A65F51"/>
    <w:rsid w:val="00A66850"/>
    <w:rsid w:val="00A670AD"/>
    <w:rsid w:val="00A67BF9"/>
    <w:rsid w:val="00A71085"/>
    <w:rsid w:val="00A7114B"/>
    <w:rsid w:val="00A722D2"/>
    <w:rsid w:val="00A74E28"/>
    <w:rsid w:val="00A77991"/>
    <w:rsid w:val="00A804CE"/>
    <w:rsid w:val="00A82ECE"/>
    <w:rsid w:val="00A840C9"/>
    <w:rsid w:val="00A852D1"/>
    <w:rsid w:val="00A87EB4"/>
    <w:rsid w:val="00A91F97"/>
    <w:rsid w:val="00A928CA"/>
    <w:rsid w:val="00A96116"/>
    <w:rsid w:val="00AA09FB"/>
    <w:rsid w:val="00AA4B4C"/>
    <w:rsid w:val="00AA7644"/>
    <w:rsid w:val="00AB0850"/>
    <w:rsid w:val="00AB3A6E"/>
    <w:rsid w:val="00AB57FA"/>
    <w:rsid w:val="00AB7B24"/>
    <w:rsid w:val="00AC0D42"/>
    <w:rsid w:val="00AC146B"/>
    <w:rsid w:val="00AC213B"/>
    <w:rsid w:val="00AC277B"/>
    <w:rsid w:val="00AC35D1"/>
    <w:rsid w:val="00AC37A2"/>
    <w:rsid w:val="00AC37B9"/>
    <w:rsid w:val="00AC58A8"/>
    <w:rsid w:val="00AC617F"/>
    <w:rsid w:val="00AC61BB"/>
    <w:rsid w:val="00AC6280"/>
    <w:rsid w:val="00AD0A09"/>
    <w:rsid w:val="00AD1082"/>
    <w:rsid w:val="00AD22E5"/>
    <w:rsid w:val="00AD2DFC"/>
    <w:rsid w:val="00AD4F08"/>
    <w:rsid w:val="00AD6543"/>
    <w:rsid w:val="00AD68E8"/>
    <w:rsid w:val="00AD69B3"/>
    <w:rsid w:val="00AE0CC6"/>
    <w:rsid w:val="00AE2EFB"/>
    <w:rsid w:val="00AE3328"/>
    <w:rsid w:val="00AE35BF"/>
    <w:rsid w:val="00AE368B"/>
    <w:rsid w:val="00AE5430"/>
    <w:rsid w:val="00AF19DA"/>
    <w:rsid w:val="00AF364E"/>
    <w:rsid w:val="00AF3EFA"/>
    <w:rsid w:val="00AF5C7B"/>
    <w:rsid w:val="00AF6DF9"/>
    <w:rsid w:val="00AF7788"/>
    <w:rsid w:val="00B00B5E"/>
    <w:rsid w:val="00B00B87"/>
    <w:rsid w:val="00B01F1F"/>
    <w:rsid w:val="00B02774"/>
    <w:rsid w:val="00B032C9"/>
    <w:rsid w:val="00B04BA6"/>
    <w:rsid w:val="00B076B5"/>
    <w:rsid w:val="00B118B0"/>
    <w:rsid w:val="00B11936"/>
    <w:rsid w:val="00B119A0"/>
    <w:rsid w:val="00B153DE"/>
    <w:rsid w:val="00B16960"/>
    <w:rsid w:val="00B17ED8"/>
    <w:rsid w:val="00B20DED"/>
    <w:rsid w:val="00B214B4"/>
    <w:rsid w:val="00B30A53"/>
    <w:rsid w:val="00B3159E"/>
    <w:rsid w:val="00B3326B"/>
    <w:rsid w:val="00B36056"/>
    <w:rsid w:val="00B40127"/>
    <w:rsid w:val="00B404E0"/>
    <w:rsid w:val="00B40DE5"/>
    <w:rsid w:val="00B42164"/>
    <w:rsid w:val="00B42AF6"/>
    <w:rsid w:val="00B434D6"/>
    <w:rsid w:val="00B43965"/>
    <w:rsid w:val="00B43AE5"/>
    <w:rsid w:val="00B509C1"/>
    <w:rsid w:val="00B51C78"/>
    <w:rsid w:val="00B51E80"/>
    <w:rsid w:val="00B52E8F"/>
    <w:rsid w:val="00B53906"/>
    <w:rsid w:val="00B54A7C"/>
    <w:rsid w:val="00B556B7"/>
    <w:rsid w:val="00B562C4"/>
    <w:rsid w:val="00B56659"/>
    <w:rsid w:val="00B5676A"/>
    <w:rsid w:val="00B57846"/>
    <w:rsid w:val="00B57937"/>
    <w:rsid w:val="00B57AFC"/>
    <w:rsid w:val="00B62B22"/>
    <w:rsid w:val="00B63284"/>
    <w:rsid w:val="00B63902"/>
    <w:rsid w:val="00B6470F"/>
    <w:rsid w:val="00B64FAE"/>
    <w:rsid w:val="00B667E6"/>
    <w:rsid w:val="00B667E8"/>
    <w:rsid w:val="00B67E38"/>
    <w:rsid w:val="00B70059"/>
    <w:rsid w:val="00B71859"/>
    <w:rsid w:val="00B7212B"/>
    <w:rsid w:val="00B72957"/>
    <w:rsid w:val="00B7461B"/>
    <w:rsid w:val="00B75F1A"/>
    <w:rsid w:val="00B76920"/>
    <w:rsid w:val="00B76B09"/>
    <w:rsid w:val="00B77BFB"/>
    <w:rsid w:val="00B77DEE"/>
    <w:rsid w:val="00B80B37"/>
    <w:rsid w:val="00B832F0"/>
    <w:rsid w:val="00B84506"/>
    <w:rsid w:val="00B86B75"/>
    <w:rsid w:val="00B87146"/>
    <w:rsid w:val="00B90862"/>
    <w:rsid w:val="00B9763A"/>
    <w:rsid w:val="00B97AB6"/>
    <w:rsid w:val="00BA00BD"/>
    <w:rsid w:val="00BA010B"/>
    <w:rsid w:val="00BA0548"/>
    <w:rsid w:val="00BA265F"/>
    <w:rsid w:val="00BA279A"/>
    <w:rsid w:val="00BA3894"/>
    <w:rsid w:val="00BA57CD"/>
    <w:rsid w:val="00BA5C08"/>
    <w:rsid w:val="00BA7C54"/>
    <w:rsid w:val="00BB188C"/>
    <w:rsid w:val="00BB2232"/>
    <w:rsid w:val="00BB395B"/>
    <w:rsid w:val="00BB3F18"/>
    <w:rsid w:val="00BB59E6"/>
    <w:rsid w:val="00BC0835"/>
    <w:rsid w:val="00BC0F26"/>
    <w:rsid w:val="00BC3759"/>
    <w:rsid w:val="00BC48D5"/>
    <w:rsid w:val="00BC609F"/>
    <w:rsid w:val="00BC6181"/>
    <w:rsid w:val="00BC70EA"/>
    <w:rsid w:val="00BD058D"/>
    <w:rsid w:val="00BD10FE"/>
    <w:rsid w:val="00BD1DF0"/>
    <w:rsid w:val="00BD4301"/>
    <w:rsid w:val="00BD4358"/>
    <w:rsid w:val="00BD7A94"/>
    <w:rsid w:val="00BE07C3"/>
    <w:rsid w:val="00BE0D86"/>
    <w:rsid w:val="00BE31F5"/>
    <w:rsid w:val="00BE3588"/>
    <w:rsid w:val="00BE3DF3"/>
    <w:rsid w:val="00BE445F"/>
    <w:rsid w:val="00BE4835"/>
    <w:rsid w:val="00BE601A"/>
    <w:rsid w:val="00BE698D"/>
    <w:rsid w:val="00BE7418"/>
    <w:rsid w:val="00BE7D21"/>
    <w:rsid w:val="00BF1387"/>
    <w:rsid w:val="00BF172B"/>
    <w:rsid w:val="00BF224D"/>
    <w:rsid w:val="00BF2BDC"/>
    <w:rsid w:val="00BF5C2B"/>
    <w:rsid w:val="00BF6782"/>
    <w:rsid w:val="00C002A5"/>
    <w:rsid w:val="00C00C42"/>
    <w:rsid w:val="00C00F89"/>
    <w:rsid w:val="00C01720"/>
    <w:rsid w:val="00C01BEB"/>
    <w:rsid w:val="00C01DA4"/>
    <w:rsid w:val="00C0230A"/>
    <w:rsid w:val="00C02BE0"/>
    <w:rsid w:val="00C04779"/>
    <w:rsid w:val="00C04EDC"/>
    <w:rsid w:val="00C10662"/>
    <w:rsid w:val="00C10A5D"/>
    <w:rsid w:val="00C116B4"/>
    <w:rsid w:val="00C125DD"/>
    <w:rsid w:val="00C1320A"/>
    <w:rsid w:val="00C13F9C"/>
    <w:rsid w:val="00C1440A"/>
    <w:rsid w:val="00C1443D"/>
    <w:rsid w:val="00C15DA8"/>
    <w:rsid w:val="00C1682C"/>
    <w:rsid w:val="00C17B51"/>
    <w:rsid w:val="00C20188"/>
    <w:rsid w:val="00C20BFC"/>
    <w:rsid w:val="00C25251"/>
    <w:rsid w:val="00C25681"/>
    <w:rsid w:val="00C27408"/>
    <w:rsid w:val="00C3029B"/>
    <w:rsid w:val="00C30BD9"/>
    <w:rsid w:val="00C30BF6"/>
    <w:rsid w:val="00C30C8C"/>
    <w:rsid w:val="00C31699"/>
    <w:rsid w:val="00C322F1"/>
    <w:rsid w:val="00C3233B"/>
    <w:rsid w:val="00C32CEE"/>
    <w:rsid w:val="00C336B7"/>
    <w:rsid w:val="00C353DC"/>
    <w:rsid w:val="00C35C95"/>
    <w:rsid w:val="00C36279"/>
    <w:rsid w:val="00C36C1B"/>
    <w:rsid w:val="00C4076C"/>
    <w:rsid w:val="00C4221D"/>
    <w:rsid w:val="00C43E42"/>
    <w:rsid w:val="00C455B0"/>
    <w:rsid w:val="00C50F94"/>
    <w:rsid w:val="00C51C57"/>
    <w:rsid w:val="00C51EB9"/>
    <w:rsid w:val="00C53CFC"/>
    <w:rsid w:val="00C55FE9"/>
    <w:rsid w:val="00C60ACF"/>
    <w:rsid w:val="00C61FCB"/>
    <w:rsid w:val="00C6241E"/>
    <w:rsid w:val="00C63366"/>
    <w:rsid w:val="00C63DFE"/>
    <w:rsid w:val="00C65CAA"/>
    <w:rsid w:val="00C66ED4"/>
    <w:rsid w:val="00C71222"/>
    <w:rsid w:val="00C73422"/>
    <w:rsid w:val="00C743AF"/>
    <w:rsid w:val="00C7504C"/>
    <w:rsid w:val="00C75939"/>
    <w:rsid w:val="00C76E99"/>
    <w:rsid w:val="00C81799"/>
    <w:rsid w:val="00C8377B"/>
    <w:rsid w:val="00C857FB"/>
    <w:rsid w:val="00C912D7"/>
    <w:rsid w:val="00C92CE6"/>
    <w:rsid w:val="00CA0EC4"/>
    <w:rsid w:val="00CA20B6"/>
    <w:rsid w:val="00CA5A26"/>
    <w:rsid w:val="00CA67DE"/>
    <w:rsid w:val="00CA6870"/>
    <w:rsid w:val="00CA7FE6"/>
    <w:rsid w:val="00CB0BE0"/>
    <w:rsid w:val="00CB11D4"/>
    <w:rsid w:val="00CB1D34"/>
    <w:rsid w:val="00CB3FC2"/>
    <w:rsid w:val="00CB476A"/>
    <w:rsid w:val="00CB4EA7"/>
    <w:rsid w:val="00CB6AA7"/>
    <w:rsid w:val="00CB770A"/>
    <w:rsid w:val="00CC072E"/>
    <w:rsid w:val="00CC0CFD"/>
    <w:rsid w:val="00CC0D37"/>
    <w:rsid w:val="00CC0D98"/>
    <w:rsid w:val="00CC32B5"/>
    <w:rsid w:val="00CC58DB"/>
    <w:rsid w:val="00CC6CDB"/>
    <w:rsid w:val="00CC714F"/>
    <w:rsid w:val="00CD035E"/>
    <w:rsid w:val="00CD0707"/>
    <w:rsid w:val="00CD1E32"/>
    <w:rsid w:val="00CD291D"/>
    <w:rsid w:val="00CD42A1"/>
    <w:rsid w:val="00CD4787"/>
    <w:rsid w:val="00CD5581"/>
    <w:rsid w:val="00CD5A29"/>
    <w:rsid w:val="00CD773A"/>
    <w:rsid w:val="00CE02F8"/>
    <w:rsid w:val="00CE1518"/>
    <w:rsid w:val="00CE1D03"/>
    <w:rsid w:val="00CE28A1"/>
    <w:rsid w:val="00CE49DE"/>
    <w:rsid w:val="00CE5382"/>
    <w:rsid w:val="00CE5ECD"/>
    <w:rsid w:val="00CE7B0D"/>
    <w:rsid w:val="00CF1940"/>
    <w:rsid w:val="00CF4B94"/>
    <w:rsid w:val="00CF6C39"/>
    <w:rsid w:val="00CF703F"/>
    <w:rsid w:val="00D024EC"/>
    <w:rsid w:val="00D02D94"/>
    <w:rsid w:val="00D03C6C"/>
    <w:rsid w:val="00D03E6F"/>
    <w:rsid w:val="00D0432F"/>
    <w:rsid w:val="00D04BC9"/>
    <w:rsid w:val="00D0552C"/>
    <w:rsid w:val="00D0750C"/>
    <w:rsid w:val="00D10F6F"/>
    <w:rsid w:val="00D10FED"/>
    <w:rsid w:val="00D11F11"/>
    <w:rsid w:val="00D12B86"/>
    <w:rsid w:val="00D13156"/>
    <w:rsid w:val="00D14008"/>
    <w:rsid w:val="00D15EB1"/>
    <w:rsid w:val="00D162FF"/>
    <w:rsid w:val="00D16A85"/>
    <w:rsid w:val="00D178A4"/>
    <w:rsid w:val="00D207B3"/>
    <w:rsid w:val="00D215BC"/>
    <w:rsid w:val="00D22344"/>
    <w:rsid w:val="00D22C0D"/>
    <w:rsid w:val="00D26283"/>
    <w:rsid w:val="00D26807"/>
    <w:rsid w:val="00D30A17"/>
    <w:rsid w:val="00D3131C"/>
    <w:rsid w:val="00D32F4A"/>
    <w:rsid w:val="00D332F6"/>
    <w:rsid w:val="00D35F86"/>
    <w:rsid w:val="00D37231"/>
    <w:rsid w:val="00D409EB"/>
    <w:rsid w:val="00D41916"/>
    <w:rsid w:val="00D41DA2"/>
    <w:rsid w:val="00D45931"/>
    <w:rsid w:val="00D503D0"/>
    <w:rsid w:val="00D51FEC"/>
    <w:rsid w:val="00D56439"/>
    <w:rsid w:val="00D578E2"/>
    <w:rsid w:val="00D60744"/>
    <w:rsid w:val="00D61100"/>
    <w:rsid w:val="00D61F4F"/>
    <w:rsid w:val="00D63BD4"/>
    <w:rsid w:val="00D71EF5"/>
    <w:rsid w:val="00D757AC"/>
    <w:rsid w:val="00D76612"/>
    <w:rsid w:val="00D77319"/>
    <w:rsid w:val="00D7750D"/>
    <w:rsid w:val="00D8031F"/>
    <w:rsid w:val="00D80E2C"/>
    <w:rsid w:val="00D81F19"/>
    <w:rsid w:val="00D82872"/>
    <w:rsid w:val="00D82CA0"/>
    <w:rsid w:val="00D82F04"/>
    <w:rsid w:val="00D834BA"/>
    <w:rsid w:val="00D84492"/>
    <w:rsid w:val="00D84CE6"/>
    <w:rsid w:val="00D84D6E"/>
    <w:rsid w:val="00D86515"/>
    <w:rsid w:val="00D90AE5"/>
    <w:rsid w:val="00D93518"/>
    <w:rsid w:val="00D940CE"/>
    <w:rsid w:val="00D941C7"/>
    <w:rsid w:val="00D94615"/>
    <w:rsid w:val="00D9500D"/>
    <w:rsid w:val="00D9537B"/>
    <w:rsid w:val="00DA0188"/>
    <w:rsid w:val="00DA6129"/>
    <w:rsid w:val="00DA6F43"/>
    <w:rsid w:val="00DA79EA"/>
    <w:rsid w:val="00DB2FE2"/>
    <w:rsid w:val="00DB4157"/>
    <w:rsid w:val="00DB4D4C"/>
    <w:rsid w:val="00DB5B43"/>
    <w:rsid w:val="00DC146E"/>
    <w:rsid w:val="00DC2EE9"/>
    <w:rsid w:val="00DC35F5"/>
    <w:rsid w:val="00DC4AAC"/>
    <w:rsid w:val="00DC4E9A"/>
    <w:rsid w:val="00DC54CF"/>
    <w:rsid w:val="00DC61FC"/>
    <w:rsid w:val="00DC6F23"/>
    <w:rsid w:val="00DC7738"/>
    <w:rsid w:val="00DC7BF4"/>
    <w:rsid w:val="00DD004E"/>
    <w:rsid w:val="00DD2CB1"/>
    <w:rsid w:val="00DD306C"/>
    <w:rsid w:val="00DD49C4"/>
    <w:rsid w:val="00DD4BB6"/>
    <w:rsid w:val="00DD73F1"/>
    <w:rsid w:val="00DE1946"/>
    <w:rsid w:val="00DE1A66"/>
    <w:rsid w:val="00DE209D"/>
    <w:rsid w:val="00DE4012"/>
    <w:rsid w:val="00DE4832"/>
    <w:rsid w:val="00DE49B9"/>
    <w:rsid w:val="00DE4FA8"/>
    <w:rsid w:val="00DE5164"/>
    <w:rsid w:val="00DE5F7B"/>
    <w:rsid w:val="00DF0D2E"/>
    <w:rsid w:val="00DF1DCF"/>
    <w:rsid w:val="00DF2785"/>
    <w:rsid w:val="00DF29E1"/>
    <w:rsid w:val="00DF31C1"/>
    <w:rsid w:val="00DF37C5"/>
    <w:rsid w:val="00DF4E2E"/>
    <w:rsid w:val="00DF6253"/>
    <w:rsid w:val="00DF6EF3"/>
    <w:rsid w:val="00E00C35"/>
    <w:rsid w:val="00E01AA8"/>
    <w:rsid w:val="00E01DB3"/>
    <w:rsid w:val="00E034E3"/>
    <w:rsid w:val="00E038F4"/>
    <w:rsid w:val="00E03FB0"/>
    <w:rsid w:val="00E05FA3"/>
    <w:rsid w:val="00E06C7D"/>
    <w:rsid w:val="00E071A9"/>
    <w:rsid w:val="00E071B1"/>
    <w:rsid w:val="00E10BF9"/>
    <w:rsid w:val="00E1221A"/>
    <w:rsid w:val="00E13F14"/>
    <w:rsid w:val="00E1437E"/>
    <w:rsid w:val="00E1561D"/>
    <w:rsid w:val="00E159E0"/>
    <w:rsid w:val="00E20037"/>
    <w:rsid w:val="00E20B0C"/>
    <w:rsid w:val="00E216DA"/>
    <w:rsid w:val="00E22C1A"/>
    <w:rsid w:val="00E24DF4"/>
    <w:rsid w:val="00E27041"/>
    <w:rsid w:val="00E27478"/>
    <w:rsid w:val="00E27D1C"/>
    <w:rsid w:val="00E303FB"/>
    <w:rsid w:val="00E30E08"/>
    <w:rsid w:val="00E315A3"/>
    <w:rsid w:val="00E316DC"/>
    <w:rsid w:val="00E325A7"/>
    <w:rsid w:val="00E34016"/>
    <w:rsid w:val="00E351FA"/>
    <w:rsid w:val="00E37C0E"/>
    <w:rsid w:val="00E41765"/>
    <w:rsid w:val="00E4451A"/>
    <w:rsid w:val="00E446F6"/>
    <w:rsid w:val="00E45B10"/>
    <w:rsid w:val="00E46141"/>
    <w:rsid w:val="00E46E37"/>
    <w:rsid w:val="00E511CF"/>
    <w:rsid w:val="00E52429"/>
    <w:rsid w:val="00E52E58"/>
    <w:rsid w:val="00E56BC3"/>
    <w:rsid w:val="00E608AF"/>
    <w:rsid w:val="00E612B3"/>
    <w:rsid w:val="00E61BC2"/>
    <w:rsid w:val="00E63B87"/>
    <w:rsid w:val="00E645F5"/>
    <w:rsid w:val="00E64D91"/>
    <w:rsid w:val="00E70347"/>
    <w:rsid w:val="00E715C0"/>
    <w:rsid w:val="00E74E0E"/>
    <w:rsid w:val="00E8025F"/>
    <w:rsid w:val="00E8062C"/>
    <w:rsid w:val="00E82D0C"/>
    <w:rsid w:val="00E84AA0"/>
    <w:rsid w:val="00E8668F"/>
    <w:rsid w:val="00E93274"/>
    <w:rsid w:val="00E933E5"/>
    <w:rsid w:val="00E93A7C"/>
    <w:rsid w:val="00E93BA3"/>
    <w:rsid w:val="00E93C3B"/>
    <w:rsid w:val="00E93C61"/>
    <w:rsid w:val="00E9612A"/>
    <w:rsid w:val="00E9622E"/>
    <w:rsid w:val="00EA0682"/>
    <w:rsid w:val="00EA18B7"/>
    <w:rsid w:val="00EA222C"/>
    <w:rsid w:val="00EA2DA9"/>
    <w:rsid w:val="00EA40BF"/>
    <w:rsid w:val="00EA5318"/>
    <w:rsid w:val="00EA53F6"/>
    <w:rsid w:val="00EA6498"/>
    <w:rsid w:val="00EA6CEE"/>
    <w:rsid w:val="00EB0190"/>
    <w:rsid w:val="00EB1F32"/>
    <w:rsid w:val="00EB234F"/>
    <w:rsid w:val="00EB2630"/>
    <w:rsid w:val="00EB5038"/>
    <w:rsid w:val="00EB5878"/>
    <w:rsid w:val="00EB6A23"/>
    <w:rsid w:val="00EC065C"/>
    <w:rsid w:val="00EC62BC"/>
    <w:rsid w:val="00EC71E6"/>
    <w:rsid w:val="00ED0133"/>
    <w:rsid w:val="00ED0E20"/>
    <w:rsid w:val="00ED164B"/>
    <w:rsid w:val="00ED3230"/>
    <w:rsid w:val="00ED347F"/>
    <w:rsid w:val="00ED59ED"/>
    <w:rsid w:val="00ED5EFA"/>
    <w:rsid w:val="00EE2122"/>
    <w:rsid w:val="00EE2E61"/>
    <w:rsid w:val="00EE3E92"/>
    <w:rsid w:val="00EE5F59"/>
    <w:rsid w:val="00EE776E"/>
    <w:rsid w:val="00EF0BCE"/>
    <w:rsid w:val="00EF3015"/>
    <w:rsid w:val="00EF702A"/>
    <w:rsid w:val="00EF79F4"/>
    <w:rsid w:val="00EF7BBA"/>
    <w:rsid w:val="00F00F43"/>
    <w:rsid w:val="00F015A9"/>
    <w:rsid w:val="00F038D6"/>
    <w:rsid w:val="00F04FD4"/>
    <w:rsid w:val="00F06E6A"/>
    <w:rsid w:val="00F11811"/>
    <w:rsid w:val="00F14CF7"/>
    <w:rsid w:val="00F151B6"/>
    <w:rsid w:val="00F157DD"/>
    <w:rsid w:val="00F16592"/>
    <w:rsid w:val="00F2090A"/>
    <w:rsid w:val="00F20B45"/>
    <w:rsid w:val="00F20BC5"/>
    <w:rsid w:val="00F20E88"/>
    <w:rsid w:val="00F21BC1"/>
    <w:rsid w:val="00F2248F"/>
    <w:rsid w:val="00F24D6B"/>
    <w:rsid w:val="00F25FA0"/>
    <w:rsid w:val="00F26D10"/>
    <w:rsid w:val="00F27614"/>
    <w:rsid w:val="00F27898"/>
    <w:rsid w:val="00F3050A"/>
    <w:rsid w:val="00F3052B"/>
    <w:rsid w:val="00F334DB"/>
    <w:rsid w:val="00F404C7"/>
    <w:rsid w:val="00F4300B"/>
    <w:rsid w:val="00F43BBD"/>
    <w:rsid w:val="00F45315"/>
    <w:rsid w:val="00F46C93"/>
    <w:rsid w:val="00F47927"/>
    <w:rsid w:val="00F51E50"/>
    <w:rsid w:val="00F521EC"/>
    <w:rsid w:val="00F54BEC"/>
    <w:rsid w:val="00F559EE"/>
    <w:rsid w:val="00F55EF9"/>
    <w:rsid w:val="00F56264"/>
    <w:rsid w:val="00F56642"/>
    <w:rsid w:val="00F56C4E"/>
    <w:rsid w:val="00F60381"/>
    <w:rsid w:val="00F60939"/>
    <w:rsid w:val="00F6094B"/>
    <w:rsid w:val="00F62FBA"/>
    <w:rsid w:val="00F63754"/>
    <w:rsid w:val="00F64664"/>
    <w:rsid w:val="00F657F7"/>
    <w:rsid w:val="00F66CAA"/>
    <w:rsid w:val="00F6798E"/>
    <w:rsid w:val="00F70AFE"/>
    <w:rsid w:val="00F71194"/>
    <w:rsid w:val="00F75289"/>
    <w:rsid w:val="00F763AF"/>
    <w:rsid w:val="00F7769A"/>
    <w:rsid w:val="00F77949"/>
    <w:rsid w:val="00F82D70"/>
    <w:rsid w:val="00F8585A"/>
    <w:rsid w:val="00F85B29"/>
    <w:rsid w:val="00F8653A"/>
    <w:rsid w:val="00F8694A"/>
    <w:rsid w:val="00F90A66"/>
    <w:rsid w:val="00F90D9D"/>
    <w:rsid w:val="00F9261B"/>
    <w:rsid w:val="00F942CA"/>
    <w:rsid w:val="00F94F01"/>
    <w:rsid w:val="00F96056"/>
    <w:rsid w:val="00F97A38"/>
    <w:rsid w:val="00FA24C7"/>
    <w:rsid w:val="00FA32D0"/>
    <w:rsid w:val="00FA34AD"/>
    <w:rsid w:val="00FA4232"/>
    <w:rsid w:val="00FA5947"/>
    <w:rsid w:val="00FA63A1"/>
    <w:rsid w:val="00FA781D"/>
    <w:rsid w:val="00FB08E1"/>
    <w:rsid w:val="00FB1801"/>
    <w:rsid w:val="00FB1C38"/>
    <w:rsid w:val="00FB1D17"/>
    <w:rsid w:val="00FB21D1"/>
    <w:rsid w:val="00FB35A7"/>
    <w:rsid w:val="00FB464F"/>
    <w:rsid w:val="00FB4B9E"/>
    <w:rsid w:val="00FB526D"/>
    <w:rsid w:val="00FB561A"/>
    <w:rsid w:val="00FC02FE"/>
    <w:rsid w:val="00FC2075"/>
    <w:rsid w:val="00FC24AC"/>
    <w:rsid w:val="00FC28CD"/>
    <w:rsid w:val="00FC313A"/>
    <w:rsid w:val="00FC3FFF"/>
    <w:rsid w:val="00FC44C0"/>
    <w:rsid w:val="00FC6989"/>
    <w:rsid w:val="00FD1663"/>
    <w:rsid w:val="00FD184E"/>
    <w:rsid w:val="00FD1AD8"/>
    <w:rsid w:val="00FE00E9"/>
    <w:rsid w:val="00FE03D7"/>
    <w:rsid w:val="00FE13FA"/>
    <w:rsid w:val="00FE190B"/>
    <w:rsid w:val="00FE1E76"/>
    <w:rsid w:val="00FE20A3"/>
    <w:rsid w:val="00FE2D4A"/>
    <w:rsid w:val="00FE2EFA"/>
    <w:rsid w:val="00FE43BB"/>
    <w:rsid w:val="00FE51FB"/>
    <w:rsid w:val="00FE7BFE"/>
    <w:rsid w:val="00FF073E"/>
    <w:rsid w:val="00FF21B8"/>
    <w:rsid w:val="00FF2354"/>
    <w:rsid w:val="00FF2EE4"/>
    <w:rsid w:val="00FF5D70"/>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C062A"/>
  <w15:docId w15:val="{09EC0997-E59C-E044-85F4-3E84F9E7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623F"/>
    <w:pPr>
      <w:snapToGrid w:val="0"/>
      <w:spacing w:before="240"/>
    </w:pPr>
  </w:style>
  <w:style w:type="paragraph" w:styleId="Heading1">
    <w:name w:val="heading 1"/>
    <w:basedOn w:val="Normal"/>
    <w:next w:val="BodyText"/>
    <w:uiPriority w:val="9"/>
    <w:qFormat/>
    <w:rsid w:val="00D45931"/>
    <w:pPr>
      <w:keepNext/>
      <w:keepLines/>
      <w:spacing w:before="480" w:after="0"/>
      <w:outlineLvl w:val="0"/>
    </w:pPr>
    <w:rPr>
      <w:rFonts w:asciiTheme="majorHAnsi" w:eastAsiaTheme="majorEastAsia" w:hAnsiTheme="majorHAnsi" w:cstheme="majorBidi"/>
      <w:b/>
      <w:bCs/>
      <w:color w:val="000000" w:themeColor="text1"/>
      <w:sz w:val="40"/>
      <w:szCs w:val="32"/>
    </w:rPr>
  </w:style>
  <w:style w:type="paragraph" w:styleId="Heading2">
    <w:name w:val="heading 2"/>
    <w:basedOn w:val="Normal"/>
    <w:next w:val="BodyText"/>
    <w:uiPriority w:val="9"/>
    <w:unhideWhenUsed/>
    <w:qFormat/>
    <w:rsid w:val="00930E99"/>
    <w:pPr>
      <w:keepNext/>
      <w:keepLines/>
      <w:spacing w:before="200" w:after="0"/>
      <w:outlineLvl w:val="1"/>
    </w:pPr>
    <w:rPr>
      <w:rFonts w:asciiTheme="majorHAnsi" w:eastAsiaTheme="majorEastAsia" w:hAnsiTheme="majorHAnsi" w:cstheme="majorBidi"/>
      <w:bCs/>
      <w:i/>
      <w:iCs/>
      <w:color w:val="000000" w:themeColor="text1"/>
      <w:sz w:val="32"/>
      <w:u w:val="single"/>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A5623F"/>
    <w:pPr>
      <w:spacing w:before="2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A47299"/>
    <w:pPr>
      <w:keepNext/>
      <w:keepLines/>
      <w:spacing w:before="480" w:after="240"/>
    </w:pPr>
    <w:rPr>
      <w:rFonts w:asciiTheme="majorHAnsi" w:eastAsiaTheme="majorEastAsia" w:hAnsiTheme="majorHAnsi" w:cstheme="majorBidi"/>
      <w:b/>
      <w:bCs/>
      <w:color w:val="000000" w:themeColor="text1"/>
      <w:sz w:val="5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761721"/>
    <w:rPr>
      <w:sz w:val="16"/>
      <w:szCs w:val="16"/>
    </w:rPr>
  </w:style>
  <w:style w:type="paragraph" w:styleId="CommentText">
    <w:name w:val="annotation text"/>
    <w:basedOn w:val="Normal"/>
    <w:link w:val="CommentTextChar"/>
    <w:unhideWhenUsed/>
    <w:rsid w:val="00761721"/>
    <w:rPr>
      <w:sz w:val="20"/>
      <w:szCs w:val="20"/>
    </w:rPr>
  </w:style>
  <w:style w:type="character" w:customStyle="1" w:styleId="CommentTextChar">
    <w:name w:val="Comment Text Char"/>
    <w:basedOn w:val="DefaultParagraphFont"/>
    <w:link w:val="CommentText"/>
    <w:rsid w:val="00761721"/>
    <w:rPr>
      <w:sz w:val="20"/>
      <w:szCs w:val="20"/>
    </w:rPr>
  </w:style>
  <w:style w:type="paragraph" w:styleId="CommentSubject">
    <w:name w:val="annotation subject"/>
    <w:basedOn w:val="CommentText"/>
    <w:next w:val="CommentText"/>
    <w:link w:val="CommentSubjectChar"/>
    <w:semiHidden/>
    <w:unhideWhenUsed/>
    <w:rsid w:val="00761721"/>
    <w:rPr>
      <w:b/>
      <w:bCs/>
    </w:rPr>
  </w:style>
  <w:style w:type="character" w:customStyle="1" w:styleId="CommentSubjectChar">
    <w:name w:val="Comment Subject Char"/>
    <w:basedOn w:val="CommentTextChar"/>
    <w:link w:val="CommentSubject"/>
    <w:semiHidden/>
    <w:rsid w:val="00761721"/>
    <w:rPr>
      <w:b/>
      <w:bCs/>
      <w:sz w:val="20"/>
      <w:szCs w:val="20"/>
    </w:rPr>
  </w:style>
  <w:style w:type="character" w:styleId="FollowedHyperlink">
    <w:name w:val="FollowedHyperlink"/>
    <w:basedOn w:val="DefaultParagraphFont"/>
    <w:semiHidden/>
    <w:unhideWhenUsed/>
    <w:rsid w:val="008259F9"/>
    <w:rPr>
      <w:color w:val="800080" w:themeColor="followedHyperlink"/>
      <w:u w:val="single"/>
    </w:rPr>
  </w:style>
  <w:style w:type="character" w:customStyle="1" w:styleId="BodyTextChar">
    <w:name w:val="Body Text Char"/>
    <w:basedOn w:val="DefaultParagraphFont"/>
    <w:link w:val="BodyText"/>
    <w:rsid w:val="001E16ED"/>
  </w:style>
  <w:style w:type="paragraph" w:styleId="Footer">
    <w:name w:val="footer"/>
    <w:basedOn w:val="Normal"/>
    <w:link w:val="FooterChar"/>
    <w:unhideWhenUsed/>
    <w:rsid w:val="007433B1"/>
    <w:pPr>
      <w:tabs>
        <w:tab w:val="center" w:pos="4680"/>
        <w:tab w:val="right" w:pos="9360"/>
      </w:tabs>
      <w:spacing w:before="0" w:after="0"/>
    </w:pPr>
  </w:style>
  <w:style w:type="character" w:customStyle="1" w:styleId="FooterChar">
    <w:name w:val="Footer Char"/>
    <w:basedOn w:val="DefaultParagraphFont"/>
    <w:link w:val="Footer"/>
    <w:rsid w:val="007433B1"/>
  </w:style>
  <w:style w:type="character" w:styleId="PageNumber">
    <w:name w:val="page number"/>
    <w:basedOn w:val="DefaultParagraphFont"/>
    <w:semiHidden/>
    <w:unhideWhenUsed/>
    <w:rsid w:val="007433B1"/>
  </w:style>
  <w:style w:type="paragraph" w:styleId="BalloonText">
    <w:name w:val="Balloon Text"/>
    <w:basedOn w:val="Normal"/>
    <w:link w:val="BalloonTextChar"/>
    <w:semiHidden/>
    <w:unhideWhenUsed/>
    <w:rsid w:val="00153E03"/>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53E03"/>
    <w:rPr>
      <w:rFonts w:ascii="Times New Roman" w:hAnsi="Times New Roman" w:cs="Times New Roman"/>
      <w:sz w:val="18"/>
      <w:szCs w:val="18"/>
    </w:rPr>
  </w:style>
  <w:style w:type="character" w:styleId="PlaceholderText">
    <w:name w:val="Placeholder Text"/>
    <w:basedOn w:val="DefaultParagraphFont"/>
    <w:semiHidden/>
    <w:rsid w:val="006361CA"/>
    <w:rPr>
      <w:color w:val="808080"/>
    </w:rPr>
  </w:style>
  <w:style w:type="paragraph" w:styleId="Revision">
    <w:name w:val="Revision"/>
    <w:hidden/>
    <w:semiHidden/>
    <w:rsid w:val="00F657F7"/>
    <w:pPr>
      <w:spacing w:after="0"/>
    </w:pPr>
  </w:style>
  <w:style w:type="paragraph" w:styleId="Header">
    <w:name w:val="header"/>
    <w:basedOn w:val="Normal"/>
    <w:link w:val="HeaderChar"/>
    <w:unhideWhenUsed/>
    <w:rsid w:val="004F75F0"/>
    <w:pPr>
      <w:tabs>
        <w:tab w:val="center" w:pos="4513"/>
        <w:tab w:val="right" w:pos="9026"/>
      </w:tabs>
      <w:spacing w:before="0" w:after="0"/>
    </w:pPr>
  </w:style>
  <w:style w:type="character" w:customStyle="1" w:styleId="HeaderChar">
    <w:name w:val="Header Char"/>
    <w:basedOn w:val="DefaultParagraphFont"/>
    <w:link w:val="Header"/>
    <w:rsid w:val="004F75F0"/>
  </w:style>
  <w:style w:type="character" w:styleId="LineNumber">
    <w:name w:val="line number"/>
    <w:basedOn w:val="DefaultParagraphFont"/>
    <w:unhideWhenUsed/>
    <w:rsid w:val="009E69B6"/>
    <w:rPr>
      <w:rFonts w:asciiTheme="majorHAnsi" w:hAnsiTheme="majorHAnsi"/>
    </w:rPr>
  </w:style>
  <w:style w:type="character" w:styleId="UnresolvedMention">
    <w:name w:val="Unresolved Mention"/>
    <w:basedOn w:val="DefaultParagraphFont"/>
    <w:uiPriority w:val="99"/>
    <w:semiHidden/>
    <w:unhideWhenUsed/>
    <w:rsid w:val="00704A6F"/>
    <w:rPr>
      <w:color w:val="605E5C"/>
      <w:shd w:val="clear" w:color="auto" w:fill="E1DFDD"/>
    </w:rPr>
  </w:style>
  <w:style w:type="paragraph" w:styleId="ListParagraph">
    <w:name w:val="List Paragraph"/>
    <w:basedOn w:val="Normal"/>
    <w:rsid w:val="00903F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095398">
      <w:bodyDiv w:val="1"/>
      <w:marLeft w:val="0"/>
      <w:marRight w:val="0"/>
      <w:marTop w:val="0"/>
      <w:marBottom w:val="0"/>
      <w:divBdr>
        <w:top w:val="none" w:sz="0" w:space="0" w:color="auto"/>
        <w:left w:val="none" w:sz="0" w:space="0" w:color="auto"/>
        <w:bottom w:val="none" w:sz="0" w:space="0" w:color="auto"/>
        <w:right w:val="none" w:sz="0" w:space="0" w:color="auto"/>
      </w:divBdr>
    </w:div>
    <w:div w:id="251933195">
      <w:bodyDiv w:val="1"/>
      <w:marLeft w:val="0"/>
      <w:marRight w:val="0"/>
      <w:marTop w:val="0"/>
      <w:marBottom w:val="0"/>
      <w:divBdr>
        <w:top w:val="none" w:sz="0" w:space="0" w:color="auto"/>
        <w:left w:val="none" w:sz="0" w:space="0" w:color="auto"/>
        <w:bottom w:val="none" w:sz="0" w:space="0" w:color="auto"/>
        <w:right w:val="none" w:sz="0" w:space="0" w:color="auto"/>
      </w:divBdr>
    </w:div>
    <w:div w:id="7376357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534/genetics.110.114819" TargetMode="External"/><Relationship Id="rId21" Type="http://schemas.openxmlformats.org/officeDocument/2006/relationships/image" Target="media/image7.png"/><Relationship Id="rId42" Type="http://schemas.openxmlformats.org/officeDocument/2006/relationships/hyperlink" Target="https://doi.org/10.1126/sciadv.aav9963" TargetMode="External"/><Relationship Id="rId47" Type="http://schemas.openxmlformats.org/officeDocument/2006/relationships/hyperlink" Target="https://doi.org/10.1534/genetics.120.303253" TargetMode="External"/><Relationship Id="rId63" Type="http://schemas.openxmlformats.org/officeDocument/2006/relationships/image" Target="media/image11.emf"/><Relationship Id="rId68" Type="http://schemas.openxmlformats.org/officeDocument/2006/relationships/image" Target="media/image16.emf"/><Relationship Id="rId16" Type="http://schemas.openxmlformats.org/officeDocument/2006/relationships/image" Target="media/image2.emf"/><Relationship Id="rId11" Type="http://schemas.openxmlformats.org/officeDocument/2006/relationships/hyperlink" Target="http://climatebc.ca/" TargetMode="External"/><Relationship Id="rId24" Type="http://schemas.openxmlformats.org/officeDocument/2006/relationships/hyperlink" Target="https://doi.org/10.1101/2020.11.01.364349" TargetMode="External"/><Relationship Id="rId32" Type="http://schemas.openxmlformats.org/officeDocument/2006/relationships/hyperlink" Target="https://doi.org/10.1007/BF02986626" TargetMode="External"/><Relationship Id="rId37" Type="http://schemas.openxmlformats.org/officeDocument/2006/relationships/hyperlink" Target="https://doi.org/10.1534/genetics.105.047985" TargetMode="External"/><Relationship Id="rId40" Type="http://schemas.openxmlformats.org/officeDocument/2006/relationships/hyperlink" Target="https://doi.org/10.1111/j.1365-294X.2012.05578.x" TargetMode="External"/><Relationship Id="rId45" Type="http://schemas.openxmlformats.org/officeDocument/2006/relationships/hyperlink" Target="https://doi.org/10.1038/nrg2632" TargetMode="External"/><Relationship Id="rId53" Type="http://schemas.openxmlformats.org/officeDocument/2006/relationships/hyperlink" Target="https://global.oup.com/academic/product/evolution-and-selection-of-quantitative-traits-9780198830870?cc=ca&amp;lang=en&amp;" TargetMode="External"/><Relationship Id="rId58" Type="http://schemas.openxmlformats.org/officeDocument/2006/relationships/hyperlink" Target="https://doi.org/10.1126/science.aaf7812" TargetMode="External"/><Relationship Id="rId66" Type="http://schemas.openxmlformats.org/officeDocument/2006/relationships/image" Target="media/image14.emf"/><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9.png"/><Relationship Id="rId19" Type="http://schemas.openxmlformats.org/officeDocument/2006/relationships/image" Target="media/image5.emf"/><Relationship Id="rId14" Type="http://schemas.openxmlformats.org/officeDocument/2006/relationships/hyperlink" Target="https://doi.org/10.5061/dryad.0t407" TargetMode="External"/><Relationship Id="rId22" Type="http://schemas.openxmlformats.org/officeDocument/2006/relationships/hyperlink" Target="https://doi.org/10.1038/hdy.1986.135" TargetMode="External"/><Relationship Id="rId27" Type="http://schemas.openxmlformats.org/officeDocument/2006/relationships/hyperlink" Target="https://doi.org/10.1111/mec.13476" TargetMode="External"/><Relationship Id="rId30" Type="http://schemas.openxmlformats.org/officeDocument/2006/relationships/hyperlink" Target="https://doi.org/10.1093/molbev/mst063" TargetMode="External"/><Relationship Id="rId35" Type="http://schemas.openxmlformats.org/officeDocument/2006/relationships/hyperlink" Target="https://doi.org/10.1086/597611" TargetMode="External"/><Relationship Id="rId43" Type="http://schemas.openxmlformats.org/officeDocument/2006/relationships/hyperlink" Target="https://doi.org/10.1111/nph.12476" TargetMode="External"/><Relationship Id="rId48" Type="http://schemas.openxmlformats.org/officeDocument/2006/relationships/hyperlink" Target="https://doi.org/10.1016/S0169-5347(01)02187-5" TargetMode="External"/><Relationship Id="rId56" Type="http://schemas.openxmlformats.org/officeDocument/2006/relationships/hyperlink" Target="https://doi.org/10.1073/pnas.1219381110" TargetMode="External"/><Relationship Id="rId64" Type="http://schemas.openxmlformats.org/officeDocument/2006/relationships/image" Target="media/image12.emf"/><Relationship Id="rId69" Type="http://schemas.openxmlformats.org/officeDocument/2006/relationships/image" Target="media/image17.emf"/><Relationship Id="rId77"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doi.org/10.1098/rstb.2016.0455" TargetMode="External"/><Relationship Id="rId72" Type="http://schemas.openxmlformats.org/officeDocument/2006/relationships/image" Target="media/image20.emf"/><Relationship Id="rId3" Type="http://schemas.openxmlformats.org/officeDocument/2006/relationships/settings" Target="settings.xml"/><Relationship Id="rId12" Type="http://schemas.openxmlformats.org/officeDocument/2006/relationships/hyperlink" Target="https://pyslim.readthedocs.io/en/latest/" TargetMode="External"/><Relationship Id="rId17" Type="http://schemas.openxmlformats.org/officeDocument/2006/relationships/image" Target="media/image3.emf"/><Relationship Id="rId25" Type="http://schemas.openxmlformats.org/officeDocument/2006/relationships/hyperlink" Target="https://doi.org/10.1111/mec.15501" TargetMode="External"/><Relationship Id="rId33" Type="http://schemas.openxmlformats.org/officeDocument/2006/relationships/hyperlink" Target="https://doi.org/10.1126/science.1209244" TargetMode="External"/><Relationship Id="rId38" Type="http://schemas.openxmlformats.org/officeDocument/2006/relationships/hyperlink" Target="https://doi.org/10.1093/molbev/msj057" TargetMode="External"/><Relationship Id="rId46" Type="http://schemas.openxmlformats.org/officeDocument/2006/relationships/hyperlink" Target="https://doi.org/10.1038/hdy.2011.72" TargetMode="External"/><Relationship Id="rId59" Type="http://schemas.openxmlformats.org/officeDocument/2006/relationships/hyperlink" Target="https://doi.org/10.1371/journal.pgen.1003264" TargetMode="External"/><Relationship Id="rId67" Type="http://schemas.openxmlformats.org/officeDocument/2006/relationships/image" Target="media/image15.png"/><Relationship Id="rId20" Type="http://schemas.openxmlformats.org/officeDocument/2006/relationships/image" Target="media/image6.png"/><Relationship Id="rId41" Type="http://schemas.openxmlformats.org/officeDocument/2006/relationships/hyperlink" Target="https://doi.org/10.1038/sj.hdy.6800987" TargetMode="External"/><Relationship Id="rId54" Type="http://schemas.openxmlformats.org/officeDocument/2006/relationships/hyperlink" Target="https://doi.org/10.1371/journal.pone.0156720" TargetMode="External"/><Relationship Id="rId62" Type="http://schemas.openxmlformats.org/officeDocument/2006/relationships/image" Target="media/image10.emf"/><Relationship Id="rId70" Type="http://schemas.openxmlformats.org/officeDocument/2006/relationships/image" Target="media/image18.emf"/><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Users/whitlock/Library/Containers/com.apple.mail/Data/Library/Mail%20Downloads/BF00906D-2D8A-40CC-8238-FC765C05489C/github/TBooker/GEA/WZA" TargetMode="External"/><Relationship Id="rId23" Type="http://schemas.openxmlformats.org/officeDocument/2006/relationships/hyperlink" Target="https://doi.org/10.1101/gr.154831.113" TargetMode="External"/><Relationship Id="rId28" Type="http://schemas.openxmlformats.org/officeDocument/2006/relationships/hyperlink" Target="https://doi.org/10.1111/mec.14584" TargetMode="External"/><Relationship Id="rId36" Type="http://schemas.openxmlformats.org/officeDocument/2006/relationships/hyperlink" Target="https://doi.org/10.1086/688018" TargetMode="External"/><Relationship Id="rId49" Type="http://schemas.openxmlformats.org/officeDocument/2006/relationships/hyperlink" Target="https://doi.org/10.1534/genetics.119.302311" TargetMode="External"/><Relationship Id="rId57" Type="http://schemas.openxmlformats.org/officeDocument/2006/relationships/hyperlink" Target="https://doi.org/10.1371/journal.pgen.1007717" TargetMode="External"/><Relationship Id="rId10" Type="http://schemas.microsoft.com/office/2018/08/relationships/commentsExtensible" Target="commentsExtensible.xml"/><Relationship Id="rId31" Type="http://schemas.openxmlformats.org/officeDocument/2006/relationships/hyperlink" Target="https://doi.org/10.1534/genetics.115.181453" TargetMode="External"/><Relationship Id="rId44" Type="http://schemas.openxmlformats.org/officeDocument/2006/relationships/hyperlink" Target="https://doi.org/10.1073/pnas.221274498" TargetMode="External"/><Relationship Id="rId52" Type="http://schemas.openxmlformats.org/officeDocument/2006/relationships/hyperlink" Target="https://doi.org/10.1038/s41586-020-2467-6" TargetMode="External"/><Relationship Id="rId60" Type="http://schemas.openxmlformats.org/officeDocument/2006/relationships/image" Target="media/image8.png"/><Relationship Id="rId65" Type="http://schemas.openxmlformats.org/officeDocument/2006/relationships/image" Target="media/image13.emf"/><Relationship Id="rId73" Type="http://schemas.openxmlformats.org/officeDocument/2006/relationships/image" Target="media/image21.emf"/><Relationship Id="rId78"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1.jpeg"/><Relationship Id="rId18" Type="http://schemas.openxmlformats.org/officeDocument/2006/relationships/image" Target="media/image4.emf"/><Relationship Id="rId39" Type="http://schemas.openxmlformats.org/officeDocument/2006/relationships/hyperlink" Target="https://www.elsevier.com/books/numerical-ecology/legendre/978-0-444-53868-0" TargetMode="External"/><Relationship Id="rId34" Type="http://schemas.openxmlformats.org/officeDocument/2006/relationships/hyperlink" Target="https://doi.org/10.1016/j.tig.2019.12.008" TargetMode="External"/><Relationship Id="rId50" Type="http://schemas.openxmlformats.org/officeDocument/2006/relationships/hyperlink" Target="https://doi.org/10.1038/nrg3803" TargetMode="External"/><Relationship Id="rId55" Type="http://schemas.openxmlformats.org/officeDocument/2006/relationships/hyperlink" Target="https://doi.org/10.1111/j.1420-9101.2005.00917.x" TargetMode="External"/><Relationship Id="rId76" Type="http://schemas.openxmlformats.org/officeDocument/2006/relationships/fontTable" Target="fontTable.xml"/><Relationship Id="rId7" Type="http://schemas.openxmlformats.org/officeDocument/2006/relationships/comments" Target="comments.xml"/><Relationship Id="rId71" Type="http://schemas.openxmlformats.org/officeDocument/2006/relationships/image" Target="media/image19.emf"/><Relationship Id="rId2" Type="http://schemas.openxmlformats.org/officeDocument/2006/relationships/styles" Target="styles.xml"/><Relationship Id="rId29" Type="http://schemas.openxmlformats.org/officeDocument/2006/relationships/hyperlink" Target="https://doi.org/10.1111/2041-210X.123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307</TotalTime>
  <Pages>47</Pages>
  <Words>13128</Words>
  <Characters>74834</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A window-based approach for genotype-environment association studies: Or a different, snappier title</vt:lpstr>
    </vt:vector>
  </TitlesOfParts>
  <Company/>
  <LinksUpToDate>false</LinksUpToDate>
  <CharactersWithSpaces>87787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window-based approach for genotype-environment association studies: Or a different, snappier title</dc:title>
  <dc:creator>Tom R. Booker; Samuel Yeaman; Michael C. Whitlock</dc:creator>
  <cp:keywords/>
  <cp:lastModifiedBy>Tom Booker</cp:lastModifiedBy>
  <cp:revision>158</cp:revision>
  <cp:lastPrinted>2021-06-06T18:18:00Z</cp:lastPrinted>
  <dcterms:created xsi:type="dcterms:W3CDTF">2021-06-04T17:11:00Z</dcterms:created>
  <dcterms:modified xsi:type="dcterms:W3CDTF">2021-06-06T18:18:00Z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